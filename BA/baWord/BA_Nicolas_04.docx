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8874540" w:displacedByCustomXml="next"/>
    <w:sdt>
      <w:sdtPr>
        <w:rPr>
          <w:rFonts w:cstheme="minorBidi"/>
          <w:sz w:val="22"/>
          <w:szCs w:val="22"/>
          <w:lang w:eastAsia="en-US"/>
        </w:rPr>
        <w:id w:val="1722401732"/>
        <w:docPartObj>
          <w:docPartGallery w:val="Cover Pages"/>
          <w:docPartUnique/>
        </w:docPartObj>
      </w:sdtPr>
      <w:sdtContent>
        <w:p w14:paraId="0488DE36" w14:textId="77777777" w:rsidR="00ED589E" w:rsidRPr="00B769BB" w:rsidRDefault="006E7567" w:rsidP="005A12D6">
          <w:pPr>
            <w:pStyle w:val="BilderBeschriftung"/>
            <w:rPr>
              <w:sz w:val="22"/>
              <w:szCs w:val="22"/>
              <w:lang w:val="en-GB"/>
            </w:rPr>
          </w:pPr>
          <w:r w:rsidRPr="00B769BB">
            <w:rPr>
              <w:sz w:val="22"/>
              <w:szCs w:val="22"/>
              <w:lang w:val="en-GB"/>
            </w:rPr>
            <w:t>Hochschule Fulda - University of Applied Sciences</w:t>
          </w:r>
          <w:bookmarkEnd w:id="0"/>
        </w:p>
        <w:p w14:paraId="6CD39A5F" w14:textId="5523DABB" w:rsidR="00473DB5" w:rsidRPr="00B769BB" w:rsidRDefault="006E7567" w:rsidP="005A12D6">
          <w:pPr>
            <w:pBdr>
              <w:bottom w:val="single" w:sz="4" w:space="1" w:color="auto"/>
            </w:pBdr>
            <w:jc w:val="center"/>
          </w:pPr>
          <w:r w:rsidRPr="00B769BB">
            <w:t>Fachbereich Angewandte Informatik</w:t>
          </w:r>
        </w:p>
        <w:p w14:paraId="0FBA352C" w14:textId="77777777" w:rsidR="005A12D6" w:rsidRPr="00473DB5" w:rsidRDefault="005A12D6" w:rsidP="005A12D6">
          <w:pPr>
            <w:pBdr>
              <w:bottom w:val="single" w:sz="4" w:space="1" w:color="auto"/>
            </w:pBdr>
            <w:jc w:val="center"/>
          </w:pPr>
        </w:p>
        <w:p w14:paraId="12D4A9BC" w14:textId="77777777" w:rsidR="007A25C6" w:rsidRPr="00D6524F" w:rsidRDefault="007A25C6" w:rsidP="005A12D6"/>
        <w:p w14:paraId="00EA131B" w14:textId="77777777" w:rsidR="008C234D" w:rsidRPr="00B769BB" w:rsidRDefault="00ED589E" w:rsidP="00BD4F79">
          <w:pPr>
            <w:jc w:val="center"/>
            <w:rPr>
              <w:sz w:val="40"/>
              <w:szCs w:val="40"/>
            </w:rPr>
          </w:pPr>
          <w:r w:rsidRPr="00B769BB">
            <w:rPr>
              <w:sz w:val="40"/>
              <w:szCs w:val="40"/>
            </w:rPr>
            <w:t xml:space="preserve">Entwicklung eines Videospielprototypen </w:t>
          </w:r>
        </w:p>
        <w:p w14:paraId="4E4B7AD9" w14:textId="295CA83F" w:rsidR="004C3E35" w:rsidRPr="00B769BB" w:rsidRDefault="00ED589E" w:rsidP="00903BC3">
          <w:pPr>
            <w:jc w:val="center"/>
            <w:rPr>
              <w:sz w:val="40"/>
              <w:szCs w:val="40"/>
            </w:rPr>
          </w:pPr>
          <w:r w:rsidRPr="00B769BB">
            <w:rPr>
              <w:sz w:val="40"/>
              <w:szCs w:val="40"/>
            </w:rPr>
            <w:t xml:space="preserve">als ”Ein-Mann-Videospielentwickler“ auf der Unreal Engine 5 mit Hilfe von </w:t>
          </w:r>
        </w:p>
        <w:p w14:paraId="5DF218A1" w14:textId="47381A08" w:rsidR="006A7403" w:rsidRPr="00B769BB" w:rsidRDefault="00ED589E" w:rsidP="00B43B94">
          <w:pPr>
            <w:jc w:val="center"/>
            <w:rPr>
              <w:sz w:val="40"/>
              <w:szCs w:val="40"/>
            </w:rPr>
          </w:pPr>
          <w:r w:rsidRPr="00B769BB">
            <w:rPr>
              <w:sz w:val="40"/>
              <w:szCs w:val="40"/>
            </w:rPr>
            <w:t>KI-Systemen</w:t>
          </w:r>
        </w:p>
        <w:p w14:paraId="56BA5239" w14:textId="77777777" w:rsidR="001D2BB1" w:rsidRPr="002F6BB5" w:rsidRDefault="001D2BB1" w:rsidP="00A43DD3">
          <w:pPr>
            <w:rPr>
              <w:sz w:val="16"/>
              <w:szCs w:val="16"/>
            </w:rPr>
          </w:pPr>
        </w:p>
        <w:p w14:paraId="60E55039" w14:textId="165EEDCD" w:rsidR="001D2BB1" w:rsidRDefault="001D2BB1" w:rsidP="00A2608C">
          <w:pPr>
            <w:jc w:val="center"/>
            <w:rPr>
              <w:b/>
              <w:sz w:val="28"/>
              <w:szCs w:val="28"/>
            </w:rPr>
          </w:pPr>
          <w:r w:rsidRPr="00484BD8">
            <w:rPr>
              <w:b/>
              <w:sz w:val="28"/>
              <w:szCs w:val="28"/>
            </w:rPr>
            <w:t>Bachelorarbeit</w:t>
          </w:r>
        </w:p>
        <w:p w14:paraId="6393D8DF" w14:textId="77777777" w:rsidR="00A2608C" w:rsidRPr="00A2608C" w:rsidRDefault="00A2608C" w:rsidP="00A2608C">
          <w:pPr>
            <w:jc w:val="center"/>
            <w:rPr>
              <w: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254"/>
          </w:tblGrid>
          <w:tr w:rsidR="00E92E09" w:rsidRPr="00484BD8" w14:paraId="19113F11" w14:textId="77777777" w:rsidTr="00E92E09">
            <w:trPr>
              <w:jc w:val="center"/>
            </w:trPr>
            <w:tc>
              <w:tcPr>
                <w:tcW w:w="3397" w:type="dxa"/>
              </w:tcPr>
              <w:p w14:paraId="60899D3D" w14:textId="5B6B200F" w:rsidR="00E92E09" w:rsidRPr="00484BD8" w:rsidRDefault="00E92E09" w:rsidP="00244224">
                <w:pPr>
                  <w:spacing w:line="276" w:lineRule="auto"/>
                  <w:jc w:val="center"/>
                  <w:rPr>
                    <w:sz w:val="24"/>
                    <w:szCs w:val="24"/>
                  </w:rPr>
                </w:pPr>
                <w:r w:rsidRPr="00484BD8">
                  <w:rPr>
                    <w:sz w:val="24"/>
                    <w:szCs w:val="24"/>
                  </w:rPr>
                  <w:t>Vorgelegt von:</w:t>
                </w:r>
              </w:p>
            </w:tc>
            <w:tc>
              <w:tcPr>
                <w:tcW w:w="3254" w:type="dxa"/>
              </w:tcPr>
              <w:p w14:paraId="3E31D6FB" w14:textId="1D55AEE3" w:rsidR="00E92E09" w:rsidRPr="00484BD8" w:rsidRDefault="00E92E09" w:rsidP="00244224">
                <w:pPr>
                  <w:spacing w:line="276" w:lineRule="auto"/>
                  <w:jc w:val="center"/>
                  <w:rPr>
                    <w:sz w:val="24"/>
                    <w:szCs w:val="24"/>
                  </w:rPr>
                </w:pPr>
                <w:r w:rsidRPr="00484BD8">
                  <w:rPr>
                    <w:sz w:val="24"/>
                    <w:szCs w:val="24"/>
                  </w:rPr>
                  <w:t>Matrikelnummer:</w:t>
                </w:r>
              </w:p>
            </w:tc>
          </w:tr>
          <w:tr w:rsidR="00E92E09" w:rsidRPr="00484BD8" w14:paraId="2FA6BE0B" w14:textId="77777777" w:rsidTr="00E92E09">
            <w:trPr>
              <w:jc w:val="center"/>
            </w:trPr>
            <w:tc>
              <w:tcPr>
                <w:tcW w:w="3397" w:type="dxa"/>
              </w:tcPr>
              <w:p w14:paraId="45AD2786" w14:textId="13DD1F08" w:rsidR="00E92E09" w:rsidRPr="00484BD8" w:rsidRDefault="00E92E09" w:rsidP="00244224">
                <w:pPr>
                  <w:spacing w:line="276" w:lineRule="auto"/>
                  <w:jc w:val="center"/>
                  <w:rPr>
                    <w:sz w:val="24"/>
                    <w:szCs w:val="24"/>
                  </w:rPr>
                </w:pPr>
                <w:r w:rsidRPr="00484BD8">
                  <w:rPr>
                    <w:sz w:val="24"/>
                    <w:szCs w:val="24"/>
                  </w:rPr>
                  <w:t>Nicolas Justus Taylor</w:t>
                </w:r>
              </w:p>
            </w:tc>
            <w:tc>
              <w:tcPr>
                <w:tcW w:w="3254" w:type="dxa"/>
              </w:tcPr>
              <w:p w14:paraId="7AD3EFE2" w14:textId="1D883552" w:rsidR="00E92E09" w:rsidRPr="00484BD8" w:rsidRDefault="00E92E09" w:rsidP="00244224">
                <w:pPr>
                  <w:spacing w:line="276" w:lineRule="auto"/>
                  <w:jc w:val="center"/>
                  <w:rPr>
                    <w:sz w:val="24"/>
                    <w:szCs w:val="24"/>
                  </w:rPr>
                </w:pPr>
                <w:r w:rsidRPr="00484BD8">
                  <w:rPr>
                    <w:sz w:val="24"/>
                    <w:szCs w:val="24"/>
                  </w:rPr>
                  <w:t>836415</w:t>
                </w:r>
              </w:p>
            </w:tc>
          </w:tr>
        </w:tbl>
        <w:p w14:paraId="336FBBC4" w14:textId="77777777" w:rsidR="001D2BB1" w:rsidRDefault="001D2BB1" w:rsidP="00ED589E"/>
        <w:p w14:paraId="0CA946FF" w14:textId="3C0297EE" w:rsidR="00E37A5F" w:rsidRPr="007A25C6" w:rsidRDefault="001718AE" w:rsidP="007A25C6">
          <w:pPr>
            <w:jc w:val="center"/>
            <w:rPr>
              <w:sz w:val="24"/>
              <w:szCs w:val="24"/>
            </w:rPr>
          </w:pPr>
          <w:r w:rsidRPr="00466A1F">
            <w:rPr>
              <w:sz w:val="24"/>
              <w:szCs w:val="24"/>
            </w:rPr>
            <w:t>Im Studiengang:</w:t>
          </w:r>
        </w:p>
        <w:p w14:paraId="5F578097" w14:textId="4C056BCC" w:rsidR="001718AE" w:rsidRPr="00466A1F" w:rsidRDefault="0016245C" w:rsidP="00BD4F79">
          <w:pPr>
            <w:jc w:val="center"/>
            <w:rPr>
              <w:sz w:val="24"/>
              <w:szCs w:val="24"/>
            </w:rPr>
          </w:pPr>
          <w:r w:rsidRPr="00466A1F">
            <w:rPr>
              <w:sz w:val="24"/>
              <w:szCs w:val="24"/>
            </w:rPr>
            <w:t>Digitale Medien (B.Sc.)</w:t>
          </w:r>
        </w:p>
        <w:p w14:paraId="7121BD8F" w14:textId="423271E9" w:rsidR="0016245C" w:rsidRPr="00466A1F" w:rsidRDefault="0016245C" w:rsidP="00BD4F79">
          <w:pPr>
            <w:jc w:val="center"/>
            <w:rPr>
              <w:sz w:val="24"/>
              <w:szCs w:val="24"/>
            </w:rPr>
          </w:pPr>
          <w:r w:rsidRPr="00466A1F">
            <w:rPr>
              <w:sz w:val="24"/>
              <w:szCs w:val="24"/>
            </w:rPr>
            <w:t xml:space="preserve">WS 2023 / </w:t>
          </w:r>
          <w:r w:rsidR="00FA6B15">
            <w:rPr>
              <w:sz w:val="24"/>
              <w:szCs w:val="24"/>
            </w:rPr>
            <w:t>20</w:t>
          </w:r>
          <w:r w:rsidRPr="00466A1F">
            <w:rPr>
              <w:sz w:val="24"/>
              <w:szCs w:val="24"/>
            </w:rPr>
            <w:t>24</w:t>
          </w:r>
        </w:p>
        <w:p w14:paraId="69D6406F" w14:textId="77777777" w:rsidR="002064FF" w:rsidRPr="00466A1F" w:rsidRDefault="002064FF" w:rsidP="00BD4F79">
          <w:pPr>
            <w:jc w:val="center"/>
            <w:rPr>
              <w:sz w:val="24"/>
              <w:szCs w:val="24"/>
            </w:rPr>
          </w:pPr>
        </w:p>
        <w:p w14:paraId="5EBD057E" w14:textId="248DD8C3" w:rsidR="002064FF" w:rsidRPr="00466A1F" w:rsidRDefault="002064FF" w:rsidP="00BD4F79">
          <w:pPr>
            <w:jc w:val="center"/>
            <w:rPr>
              <w:sz w:val="24"/>
              <w:szCs w:val="24"/>
            </w:rPr>
          </w:pPr>
          <w:r w:rsidRPr="00466A1F">
            <w:rPr>
              <w:sz w:val="24"/>
              <w:szCs w:val="24"/>
            </w:rPr>
            <w:t>Erstprüfer: Prof. Dr. Christian Fischer</w:t>
          </w:r>
        </w:p>
        <w:p w14:paraId="01EEEA5C" w14:textId="05C5173C" w:rsidR="009D304F" w:rsidRDefault="002064FF" w:rsidP="00A43DD3">
          <w:pPr>
            <w:jc w:val="center"/>
            <w:rPr>
              <w:sz w:val="24"/>
              <w:szCs w:val="24"/>
            </w:rPr>
          </w:pPr>
          <w:r w:rsidRPr="00466A1F">
            <w:rPr>
              <w:sz w:val="24"/>
              <w:szCs w:val="24"/>
            </w:rPr>
            <w:t>Zweitprüfer: Dipl.-Ing</w:t>
          </w:r>
          <w:r w:rsidR="009D304F" w:rsidRPr="00466A1F">
            <w:rPr>
              <w:sz w:val="24"/>
              <w:szCs w:val="24"/>
            </w:rPr>
            <w:t>. Peter Klingebiel</w:t>
          </w:r>
        </w:p>
        <w:p w14:paraId="395D077E" w14:textId="77777777" w:rsidR="008F7136" w:rsidRDefault="008F7136" w:rsidP="004976B0">
          <w:pPr>
            <w:jc w:val="center"/>
            <w:rPr>
              <w:sz w:val="24"/>
              <w:szCs w:val="24"/>
            </w:rPr>
          </w:pPr>
        </w:p>
        <w:p w14:paraId="2B3E4FEB" w14:textId="77777777" w:rsidR="002F6BB5" w:rsidRPr="00996D2A" w:rsidRDefault="002F6BB5" w:rsidP="004976B0">
          <w:pPr>
            <w:jc w:val="center"/>
            <w:rPr>
              <w:sz w:val="24"/>
              <w:szCs w:val="24"/>
            </w:rPr>
          </w:pPr>
        </w:p>
        <w:p w14:paraId="2E6C7458" w14:textId="269F22C6" w:rsidR="0062232C" w:rsidRPr="006478BA" w:rsidRDefault="002B56CC" w:rsidP="006478BA">
          <w:pPr>
            <w:jc w:val="center"/>
          </w:pPr>
          <w:r w:rsidRPr="00DF4823">
            <w:rPr>
              <w:sz w:val="24"/>
              <w:szCs w:val="24"/>
            </w:rPr>
            <w:t>Fulda, 23</w:t>
          </w:r>
          <w:r w:rsidR="00DC25BE">
            <w:rPr>
              <w:sz w:val="24"/>
              <w:szCs w:val="24"/>
            </w:rPr>
            <w:t>.</w:t>
          </w:r>
          <w:r w:rsidRPr="00DF4823">
            <w:rPr>
              <w:sz w:val="24"/>
              <w:szCs w:val="24"/>
            </w:rPr>
            <w:t xml:space="preserve"> Oktober </w:t>
          </w:r>
          <w:r w:rsidR="004976B0" w:rsidRPr="00DF4823">
            <w:rPr>
              <w:sz w:val="24"/>
              <w:szCs w:val="24"/>
            </w:rPr>
            <w:t>2023</w:t>
          </w:r>
          <w:r w:rsidR="0062232C">
            <w:br w:type="page"/>
          </w:r>
        </w:p>
      </w:sdtContent>
    </w:sdt>
    <w:p w14:paraId="2D7EC942" w14:textId="32CAF02B" w:rsidR="00220486" w:rsidRPr="00BB50F8" w:rsidRDefault="00220486" w:rsidP="002826BB">
      <w:pPr>
        <w:pStyle w:val="berschrift1"/>
        <w:numPr>
          <w:ilvl w:val="0"/>
          <w:numId w:val="0"/>
        </w:numPr>
        <w:ind w:left="432" w:hanging="432"/>
      </w:pPr>
      <w:bookmarkStart w:id="1" w:name="_Toc148908567"/>
      <w:r w:rsidRPr="00BB50F8">
        <w:lastRenderedPageBreak/>
        <w:t>Abstract</w:t>
      </w:r>
      <w:bookmarkEnd w:id="1"/>
    </w:p>
    <w:p w14:paraId="1AD84FD6" w14:textId="77777777" w:rsidR="00220486" w:rsidRDefault="00220486">
      <w:pPr>
        <w:spacing w:before="0" w:after="160" w:line="259" w:lineRule="auto"/>
        <w:jc w:val="left"/>
        <w:rPr>
          <w:rFonts w:eastAsia="Times New Roman" w:cstheme="majorBidi"/>
          <w:b/>
          <w:sz w:val="32"/>
          <w:szCs w:val="32"/>
          <w:lang w:eastAsia="de-DE"/>
        </w:rPr>
      </w:pPr>
      <w:r>
        <w:rPr>
          <w:rFonts w:eastAsia="Times New Roman"/>
          <w:lang w:eastAsia="de-DE"/>
        </w:rPr>
        <w:br w:type="page"/>
      </w:r>
    </w:p>
    <w:p w14:paraId="22B76214" w14:textId="77777777" w:rsidR="00A77963" w:rsidRDefault="00A77963" w:rsidP="00B77AA3">
      <w:pPr>
        <w:pStyle w:val="berschrift1"/>
        <w:rPr>
          <w:rFonts w:eastAsia="Times New Roman"/>
          <w:lang w:eastAsia="de-DE"/>
        </w:rPr>
        <w:sectPr w:rsidR="00A77963" w:rsidSect="0062232C">
          <w:footerReference w:type="default" r:id="rId8"/>
          <w:pgSz w:w="11906" w:h="16838"/>
          <w:pgMar w:top="1418" w:right="1701" w:bottom="1418" w:left="2268" w:header="709" w:footer="709" w:gutter="0"/>
          <w:pgNumType w:fmt="upperRoman" w:start="0"/>
          <w:cols w:space="708"/>
          <w:titlePg/>
          <w:docGrid w:linePitch="360"/>
        </w:sectPr>
      </w:pPr>
    </w:p>
    <w:p w14:paraId="6513172E" w14:textId="73FBB83F" w:rsidR="00002E8C" w:rsidRDefault="00BC3A1D" w:rsidP="002826BB">
      <w:pPr>
        <w:pStyle w:val="berschrift1"/>
        <w:numPr>
          <w:ilvl w:val="0"/>
          <w:numId w:val="0"/>
        </w:numPr>
        <w:rPr>
          <w:rFonts w:eastAsia="Times New Roman"/>
          <w:lang w:eastAsia="de-DE"/>
        </w:rPr>
      </w:pPr>
      <w:bookmarkStart w:id="2" w:name="_Toc148908568"/>
      <w:r w:rsidRPr="006E6140">
        <w:rPr>
          <w:rFonts w:eastAsia="Times New Roman"/>
          <w:lang w:eastAsia="de-DE"/>
        </w:rPr>
        <w:lastRenderedPageBreak/>
        <w:t>Inhaltsverzeichnis</w:t>
      </w:r>
      <w:bookmarkEnd w:id="2"/>
    </w:p>
    <w:p w14:paraId="64BA8658" w14:textId="03EC055A" w:rsidR="007E715D" w:rsidRDefault="00962300">
      <w:pPr>
        <w:pStyle w:val="Verzeichnis1"/>
        <w:tabs>
          <w:tab w:val="right" w:leader="dot" w:pos="7927"/>
        </w:tabs>
        <w:rPr>
          <w:rFonts w:asciiTheme="minorHAnsi" w:eastAsiaTheme="minorEastAsia" w:hAnsiTheme="minorHAnsi"/>
          <w:noProof/>
          <w:lang w:eastAsia="de-DE"/>
        </w:rPr>
      </w:pPr>
      <w:r>
        <w:rPr>
          <w:lang w:eastAsia="de-DE"/>
        </w:rPr>
        <w:fldChar w:fldCharType="begin"/>
      </w:r>
      <w:r>
        <w:rPr>
          <w:lang w:eastAsia="de-DE"/>
        </w:rPr>
        <w:instrText xml:space="preserve"> TOC \o "1-4" \h \z \u </w:instrText>
      </w:r>
      <w:r>
        <w:rPr>
          <w:lang w:eastAsia="de-DE"/>
        </w:rPr>
        <w:fldChar w:fldCharType="separate"/>
      </w:r>
      <w:hyperlink w:anchor="_Toc148908567" w:history="1">
        <w:r w:rsidR="007E715D" w:rsidRPr="002B3F12">
          <w:rPr>
            <w:rStyle w:val="Hyperlink"/>
            <w:noProof/>
          </w:rPr>
          <w:t>Abstract</w:t>
        </w:r>
        <w:r w:rsidR="007E715D">
          <w:rPr>
            <w:noProof/>
            <w:webHidden/>
          </w:rPr>
          <w:tab/>
        </w:r>
        <w:r w:rsidR="007E715D">
          <w:rPr>
            <w:noProof/>
            <w:webHidden/>
          </w:rPr>
          <w:fldChar w:fldCharType="begin"/>
        </w:r>
        <w:r w:rsidR="007E715D">
          <w:rPr>
            <w:noProof/>
            <w:webHidden/>
          </w:rPr>
          <w:instrText xml:space="preserve"> PAGEREF _Toc148908567 \h </w:instrText>
        </w:r>
        <w:r w:rsidR="007E715D">
          <w:rPr>
            <w:noProof/>
            <w:webHidden/>
          </w:rPr>
        </w:r>
        <w:r w:rsidR="007E715D">
          <w:rPr>
            <w:noProof/>
            <w:webHidden/>
          </w:rPr>
          <w:fldChar w:fldCharType="separate"/>
        </w:r>
        <w:r w:rsidR="007E715D">
          <w:rPr>
            <w:noProof/>
            <w:webHidden/>
          </w:rPr>
          <w:t>I</w:t>
        </w:r>
        <w:r w:rsidR="007E715D">
          <w:rPr>
            <w:noProof/>
            <w:webHidden/>
          </w:rPr>
          <w:fldChar w:fldCharType="end"/>
        </w:r>
      </w:hyperlink>
    </w:p>
    <w:p w14:paraId="62C0BB1A" w14:textId="1ACFF45F" w:rsidR="007E715D" w:rsidRDefault="005956F0">
      <w:pPr>
        <w:pStyle w:val="Verzeichnis1"/>
        <w:tabs>
          <w:tab w:val="right" w:leader="dot" w:pos="7927"/>
        </w:tabs>
        <w:rPr>
          <w:rFonts w:asciiTheme="minorHAnsi" w:eastAsiaTheme="minorEastAsia" w:hAnsiTheme="minorHAnsi"/>
          <w:noProof/>
          <w:lang w:eastAsia="de-DE"/>
        </w:rPr>
      </w:pPr>
      <w:hyperlink w:anchor="_Toc148908568" w:history="1">
        <w:r w:rsidR="007E715D" w:rsidRPr="002B3F12">
          <w:rPr>
            <w:rStyle w:val="Hyperlink"/>
            <w:rFonts w:eastAsia="Times New Roman"/>
            <w:noProof/>
            <w:lang w:eastAsia="de-DE"/>
          </w:rPr>
          <w:t>Inhaltsverzeichnis</w:t>
        </w:r>
        <w:r w:rsidR="007E715D">
          <w:rPr>
            <w:noProof/>
            <w:webHidden/>
          </w:rPr>
          <w:tab/>
        </w:r>
        <w:r w:rsidR="007E715D">
          <w:rPr>
            <w:noProof/>
            <w:webHidden/>
          </w:rPr>
          <w:fldChar w:fldCharType="begin"/>
        </w:r>
        <w:r w:rsidR="007E715D">
          <w:rPr>
            <w:noProof/>
            <w:webHidden/>
          </w:rPr>
          <w:instrText xml:space="preserve"> PAGEREF _Toc148908568 \h </w:instrText>
        </w:r>
        <w:r w:rsidR="007E715D">
          <w:rPr>
            <w:noProof/>
            <w:webHidden/>
          </w:rPr>
        </w:r>
        <w:r w:rsidR="007E715D">
          <w:rPr>
            <w:noProof/>
            <w:webHidden/>
          </w:rPr>
          <w:fldChar w:fldCharType="separate"/>
        </w:r>
        <w:r w:rsidR="007E715D">
          <w:rPr>
            <w:noProof/>
            <w:webHidden/>
          </w:rPr>
          <w:t>II</w:t>
        </w:r>
        <w:r w:rsidR="007E715D">
          <w:rPr>
            <w:noProof/>
            <w:webHidden/>
          </w:rPr>
          <w:fldChar w:fldCharType="end"/>
        </w:r>
      </w:hyperlink>
    </w:p>
    <w:p w14:paraId="16D6CC2F" w14:textId="10E0DA29" w:rsidR="007E715D" w:rsidRDefault="005956F0">
      <w:pPr>
        <w:pStyle w:val="Verzeichnis1"/>
        <w:tabs>
          <w:tab w:val="left" w:pos="440"/>
          <w:tab w:val="right" w:leader="dot" w:pos="7927"/>
        </w:tabs>
        <w:rPr>
          <w:rFonts w:asciiTheme="minorHAnsi" w:eastAsiaTheme="minorEastAsia" w:hAnsiTheme="minorHAnsi"/>
          <w:noProof/>
          <w:lang w:eastAsia="de-DE"/>
        </w:rPr>
      </w:pPr>
      <w:hyperlink w:anchor="_Toc148908569" w:history="1">
        <w:r w:rsidR="007E715D" w:rsidRPr="002B3F12">
          <w:rPr>
            <w:rStyle w:val="Hyperlink"/>
            <w:rFonts w:eastAsia="Times New Roman"/>
            <w:noProof/>
            <w:lang w:eastAsia="de-DE"/>
          </w:rPr>
          <w:t>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Einleitung</w:t>
        </w:r>
        <w:r w:rsidR="007E715D">
          <w:rPr>
            <w:noProof/>
            <w:webHidden/>
          </w:rPr>
          <w:tab/>
        </w:r>
        <w:r w:rsidR="007E715D">
          <w:rPr>
            <w:noProof/>
            <w:webHidden/>
          </w:rPr>
          <w:fldChar w:fldCharType="begin"/>
        </w:r>
        <w:r w:rsidR="007E715D">
          <w:rPr>
            <w:noProof/>
            <w:webHidden/>
          </w:rPr>
          <w:instrText xml:space="preserve"> PAGEREF _Toc148908569 \h </w:instrText>
        </w:r>
        <w:r w:rsidR="007E715D">
          <w:rPr>
            <w:noProof/>
            <w:webHidden/>
          </w:rPr>
        </w:r>
        <w:r w:rsidR="007E715D">
          <w:rPr>
            <w:noProof/>
            <w:webHidden/>
          </w:rPr>
          <w:fldChar w:fldCharType="separate"/>
        </w:r>
        <w:r w:rsidR="007E715D">
          <w:rPr>
            <w:noProof/>
            <w:webHidden/>
          </w:rPr>
          <w:t>1</w:t>
        </w:r>
        <w:r w:rsidR="007E715D">
          <w:rPr>
            <w:noProof/>
            <w:webHidden/>
          </w:rPr>
          <w:fldChar w:fldCharType="end"/>
        </w:r>
      </w:hyperlink>
    </w:p>
    <w:p w14:paraId="4963E497" w14:textId="19801C9F"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570" w:history="1">
        <w:r w:rsidR="007E715D" w:rsidRPr="002B3F12">
          <w:rPr>
            <w:rStyle w:val="Hyperlink"/>
            <w:rFonts w:eastAsia="Times New Roman"/>
            <w:noProof/>
            <w:lang w:eastAsia="de-DE"/>
          </w:rPr>
          <w:t>1.1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Motivation</w:t>
        </w:r>
        <w:r w:rsidR="007E715D">
          <w:rPr>
            <w:noProof/>
            <w:webHidden/>
          </w:rPr>
          <w:tab/>
        </w:r>
        <w:r w:rsidR="007E715D">
          <w:rPr>
            <w:noProof/>
            <w:webHidden/>
          </w:rPr>
          <w:fldChar w:fldCharType="begin"/>
        </w:r>
        <w:r w:rsidR="007E715D">
          <w:rPr>
            <w:noProof/>
            <w:webHidden/>
          </w:rPr>
          <w:instrText xml:space="preserve"> PAGEREF _Toc148908570 \h </w:instrText>
        </w:r>
        <w:r w:rsidR="007E715D">
          <w:rPr>
            <w:noProof/>
            <w:webHidden/>
          </w:rPr>
        </w:r>
        <w:r w:rsidR="007E715D">
          <w:rPr>
            <w:noProof/>
            <w:webHidden/>
          </w:rPr>
          <w:fldChar w:fldCharType="separate"/>
        </w:r>
        <w:r w:rsidR="007E715D">
          <w:rPr>
            <w:noProof/>
            <w:webHidden/>
          </w:rPr>
          <w:t>2</w:t>
        </w:r>
        <w:r w:rsidR="007E715D">
          <w:rPr>
            <w:noProof/>
            <w:webHidden/>
          </w:rPr>
          <w:fldChar w:fldCharType="end"/>
        </w:r>
      </w:hyperlink>
    </w:p>
    <w:p w14:paraId="18455391" w14:textId="4E2D6482"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571" w:history="1">
        <w:r w:rsidR="007E715D" w:rsidRPr="002B3F12">
          <w:rPr>
            <w:rStyle w:val="Hyperlink"/>
            <w:rFonts w:eastAsia="Times New Roman"/>
            <w:noProof/>
            <w:lang w:eastAsia="de-DE"/>
          </w:rPr>
          <w:t>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Forschungsfrage und Forschungsmethode</w:t>
        </w:r>
        <w:r w:rsidR="007E715D">
          <w:rPr>
            <w:noProof/>
            <w:webHidden/>
          </w:rPr>
          <w:tab/>
        </w:r>
        <w:r w:rsidR="007E715D">
          <w:rPr>
            <w:noProof/>
            <w:webHidden/>
          </w:rPr>
          <w:fldChar w:fldCharType="begin"/>
        </w:r>
        <w:r w:rsidR="007E715D">
          <w:rPr>
            <w:noProof/>
            <w:webHidden/>
          </w:rPr>
          <w:instrText xml:space="preserve"> PAGEREF _Toc148908571 \h </w:instrText>
        </w:r>
        <w:r w:rsidR="007E715D">
          <w:rPr>
            <w:noProof/>
            <w:webHidden/>
          </w:rPr>
        </w:r>
        <w:r w:rsidR="007E715D">
          <w:rPr>
            <w:noProof/>
            <w:webHidden/>
          </w:rPr>
          <w:fldChar w:fldCharType="separate"/>
        </w:r>
        <w:r w:rsidR="007E715D">
          <w:rPr>
            <w:noProof/>
            <w:webHidden/>
          </w:rPr>
          <w:t>3</w:t>
        </w:r>
        <w:r w:rsidR="007E715D">
          <w:rPr>
            <w:noProof/>
            <w:webHidden/>
          </w:rPr>
          <w:fldChar w:fldCharType="end"/>
        </w:r>
      </w:hyperlink>
    </w:p>
    <w:p w14:paraId="36A3ABEE" w14:textId="14EC55DB"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572" w:history="1">
        <w:r w:rsidR="007E715D" w:rsidRPr="002B3F12">
          <w:rPr>
            <w:rStyle w:val="Hyperlink"/>
            <w:rFonts w:eastAsia="Times New Roman"/>
            <w:noProof/>
            <w:lang w:eastAsia="de-DE"/>
          </w:rPr>
          <w:t>1.3</w:t>
        </w:r>
        <w:r w:rsidR="007E715D">
          <w:rPr>
            <w:rFonts w:asciiTheme="minorHAnsi" w:eastAsiaTheme="minorEastAsia" w:hAnsiTheme="minorHAnsi"/>
            <w:noProof/>
            <w:lang w:eastAsia="de-DE"/>
          </w:rPr>
          <w:tab/>
        </w:r>
        <w:r w:rsidR="007E715D" w:rsidRPr="002B3F12">
          <w:rPr>
            <w:rStyle w:val="Hyperlink"/>
            <w:rFonts w:eastAsia="Times New Roman"/>
            <w:noProof/>
            <w:highlight w:val="cyan"/>
            <w:lang w:eastAsia="de-DE"/>
          </w:rPr>
          <w:t>Gliederung der Arbeit</w:t>
        </w:r>
        <w:r w:rsidR="007E715D">
          <w:rPr>
            <w:noProof/>
            <w:webHidden/>
          </w:rPr>
          <w:tab/>
        </w:r>
        <w:r w:rsidR="007E715D">
          <w:rPr>
            <w:noProof/>
            <w:webHidden/>
          </w:rPr>
          <w:fldChar w:fldCharType="begin"/>
        </w:r>
        <w:r w:rsidR="007E715D">
          <w:rPr>
            <w:noProof/>
            <w:webHidden/>
          </w:rPr>
          <w:instrText xml:space="preserve"> PAGEREF _Toc148908572 \h </w:instrText>
        </w:r>
        <w:r w:rsidR="007E715D">
          <w:rPr>
            <w:noProof/>
            <w:webHidden/>
          </w:rPr>
        </w:r>
        <w:r w:rsidR="007E715D">
          <w:rPr>
            <w:noProof/>
            <w:webHidden/>
          </w:rPr>
          <w:fldChar w:fldCharType="separate"/>
        </w:r>
        <w:r w:rsidR="007E715D">
          <w:rPr>
            <w:noProof/>
            <w:webHidden/>
          </w:rPr>
          <w:t>3</w:t>
        </w:r>
        <w:r w:rsidR="007E715D">
          <w:rPr>
            <w:noProof/>
            <w:webHidden/>
          </w:rPr>
          <w:fldChar w:fldCharType="end"/>
        </w:r>
      </w:hyperlink>
    </w:p>
    <w:p w14:paraId="4007A386" w14:textId="561BDE06" w:rsidR="007E715D" w:rsidRDefault="005956F0">
      <w:pPr>
        <w:pStyle w:val="Verzeichnis1"/>
        <w:tabs>
          <w:tab w:val="left" w:pos="440"/>
          <w:tab w:val="right" w:leader="dot" w:pos="7927"/>
        </w:tabs>
        <w:rPr>
          <w:rFonts w:asciiTheme="minorHAnsi" w:eastAsiaTheme="minorEastAsia" w:hAnsiTheme="minorHAnsi"/>
          <w:noProof/>
          <w:lang w:eastAsia="de-DE"/>
        </w:rPr>
      </w:pPr>
      <w:hyperlink w:anchor="_Toc148908573" w:history="1">
        <w:r w:rsidR="007E715D" w:rsidRPr="002B3F12">
          <w:rPr>
            <w:rStyle w:val="Hyperlink"/>
            <w:rFonts w:eastAsia="Times New Roman"/>
            <w:noProof/>
            <w:lang w:eastAsia="de-DE"/>
          </w:rPr>
          <w:t>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Theoretischer Hintergrund</w:t>
        </w:r>
        <w:r w:rsidR="007E715D">
          <w:rPr>
            <w:noProof/>
            <w:webHidden/>
          </w:rPr>
          <w:tab/>
        </w:r>
        <w:r w:rsidR="007E715D">
          <w:rPr>
            <w:noProof/>
            <w:webHidden/>
          </w:rPr>
          <w:fldChar w:fldCharType="begin"/>
        </w:r>
        <w:r w:rsidR="007E715D">
          <w:rPr>
            <w:noProof/>
            <w:webHidden/>
          </w:rPr>
          <w:instrText xml:space="preserve"> PAGEREF _Toc148908573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00193243" w14:textId="4F903E26"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574" w:history="1">
        <w:r w:rsidR="007E715D" w:rsidRPr="002B3F12">
          <w:rPr>
            <w:rStyle w:val="Hyperlink"/>
            <w:rFonts w:eastAsia="Times New Roman"/>
            <w:noProof/>
            <w:lang w:eastAsia="de-DE"/>
          </w:rPr>
          <w:t>2.1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Begriffsdefinitionen</w:t>
        </w:r>
        <w:r w:rsidR="007E715D">
          <w:rPr>
            <w:noProof/>
            <w:webHidden/>
          </w:rPr>
          <w:tab/>
        </w:r>
        <w:r w:rsidR="007E715D">
          <w:rPr>
            <w:noProof/>
            <w:webHidden/>
          </w:rPr>
          <w:fldChar w:fldCharType="begin"/>
        </w:r>
        <w:r w:rsidR="007E715D">
          <w:rPr>
            <w:noProof/>
            <w:webHidden/>
          </w:rPr>
          <w:instrText xml:space="preserve"> PAGEREF _Toc148908574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61A9DB00" w14:textId="2CB0D32F"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75" w:history="1">
        <w:r w:rsidR="007E715D" w:rsidRPr="002B3F12">
          <w:rPr>
            <w:rStyle w:val="Hyperlink"/>
            <w:noProof/>
          </w:rPr>
          <w:t>2.1.1</w:t>
        </w:r>
        <w:r w:rsidR="007E715D">
          <w:rPr>
            <w:rFonts w:asciiTheme="minorHAnsi" w:eastAsiaTheme="minorEastAsia" w:hAnsiTheme="minorHAnsi"/>
            <w:noProof/>
            <w:lang w:eastAsia="de-DE"/>
          </w:rPr>
          <w:tab/>
        </w:r>
        <w:r w:rsidR="007E715D" w:rsidRPr="002B3F12">
          <w:rPr>
            <w:rStyle w:val="Hyperlink"/>
            <w:noProof/>
          </w:rPr>
          <w:t>Intelligenz</w:t>
        </w:r>
        <w:r w:rsidR="007E715D">
          <w:rPr>
            <w:noProof/>
            <w:webHidden/>
          </w:rPr>
          <w:tab/>
        </w:r>
        <w:r w:rsidR="007E715D">
          <w:rPr>
            <w:noProof/>
            <w:webHidden/>
          </w:rPr>
          <w:fldChar w:fldCharType="begin"/>
        </w:r>
        <w:r w:rsidR="007E715D">
          <w:rPr>
            <w:noProof/>
            <w:webHidden/>
          </w:rPr>
          <w:instrText xml:space="preserve"> PAGEREF _Toc148908575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4C4384B7" w14:textId="53499BA2"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76" w:history="1">
        <w:r w:rsidR="007E715D" w:rsidRPr="002B3F12">
          <w:rPr>
            <w:rStyle w:val="Hyperlink"/>
            <w:rFonts w:ascii="Times New Roman" w:eastAsia="Times New Roman" w:hAnsi="Times New Roman" w:cs="Times New Roman"/>
            <w:noProof/>
            <w:lang w:eastAsia="de-DE"/>
          </w:rPr>
          <w:t>2.1.2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Künstliche Intelligenz</w:t>
        </w:r>
        <w:r w:rsidR="007E715D">
          <w:rPr>
            <w:noProof/>
            <w:webHidden/>
          </w:rPr>
          <w:tab/>
        </w:r>
        <w:r w:rsidR="007E715D">
          <w:rPr>
            <w:noProof/>
            <w:webHidden/>
          </w:rPr>
          <w:fldChar w:fldCharType="begin"/>
        </w:r>
        <w:r w:rsidR="007E715D">
          <w:rPr>
            <w:noProof/>
            <w:webHidden/>
          </w:rPr>
          <w:instrText xml:space="preserve"> PAGEREF _Toc148908576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55472F4E" w14:textId="391A72D8"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77" w:history="1">
        <w:r w:rsidR="007E715D" w:rsidRPr="002B3F12">
          <w:rPr>
            <w:rStyle w:val="Hyperlink"/>
            <w:noProof/>
          </w:rPr>
          <w:t>2.1.3</w:t>
        </w:r>
        <w:r w:rsidR="007E715D">
          <w:rPr>
            <w:rFonts w:asciiTheme="minorHAnsi" w:eastAsiaTheme="minorEastAsia" w:hAnsiTheme="minorHAnsi"/>
            <w:noProof/>
            <w:lang w:eastAsia="de-DE"/>
          </w:rPr>
          <w:tab/>
        </w:r>
        <w:r w:rsidR="007E715D" w:rsidRPr="002B3F12">
          <w:rPr>
            <w:rStyle w:val="Hyperlink"/>
            <w:noProof/>
          </w:rPr>
          <w:t>KI-Systeme</w:t>
        </w:r>
        <w:r w:rsidR="007E715D">
          <w:rPr>
            <w:noProof/>
            <w:webHidden/>
          </w:rPr>
          <w:tab/>
        </w:r>
        <w:r w:rsidR="007E715D">
          <w:rPr>
            <w:noProof/>
            <w:webHidden/>
          </w:rPr>
          <w:fldChar w:fldCharType="begin"/>
        </w:r>
        <w:r w:rsidR="007E715D">
          <w:rPr>
            <w:noProof/>
            <w:webHidden/>
          </w:rPr>
          <w:instrText xml:space="preserve"> PAGEREF _Toc148908577 \h </w:instrText>
        </w:r>
        <w:r w:rsidR="007E715D">
          <w:rPr>
            <w:noProof/>
            <w:webHidden/>
          </w:rPr>
        </w:r>
        <w:r w:rsidR="007E715D">
          <w:rPr>
            <w:noProof/>
            <w:webHidden/>
          </w:rPr>
          <w:fldChar w:fldCharType="separate"/>
        </w:r>
        <w:r w:rsidR="007E715D">
          <w:rPr>
            <w:noProof/>
            <w:webHidden/>
          </w:rPr>
          <w:t>4</w:t>
        </w:r>
        <w:r w:rsidR="007E715D">
          <w:rPr>
            <w:noProof/>
            <w:webHidden/>
          </w:rPr>
          <w:fldChar w:fldCharType="end"/>
        </w:r>
      </w:hyperlink>
    </w:p>
    <w:p w14:paraId="26EEA079" w14:textId="499A9DDB"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78" w:history="1">
        <w:r w:rsidR="007E715D" w:rsidRPr="002B3F12">
          <w:rPr>
            <w:rStyle w:val="Hyperlink"/>
            <w:noProof/>
          </w:rPr>
          <w:t>2.1.4</w:t>
        </w:r>
        <w:r w:rsidR="007E715D">
          <w:rPr>
            <w:rFonts w:asciiTheme="minorHAnsi" w:eastAsiaTheme="minorEastAsia" w:hAnsiTheme="minorHAnsi"/>
            <w:noProof/>
            <w:lang w:eastAsia="de-DE"/>
          </w:rPr>
          <w:tab/>
        </w:r>
        <w:r w:rsidR="007E715D" w:rsidRPr="002B3F12">
          <w:rPr>
            <w:rStyle w:val="Hyperlink"/>
            <w:noProof/>
          </w:rPr>
          <w:t>Prompt</w:t>
        </w:r>
        <w:r w:rsidR="007E715D">
          <w:rPr>
            <w:noProof/>
            <w:webHidden/>
          </w:rPr>
          <w:tab/>
        </w:r>
        <w:r w:rsidR="007E715D">
          <w:rPr>
            <w:noProof/>
            <w:webHidden/>
          </w:rPr>
          <w:fldChar w:fldCharType="begin"/>
        </w:r>
        <w:r w:rsidR="007E715D">
          <w:rPr>
            <w:noProof/>
            <w:webHidden/>
          </w:rPr>
          <w:instrText xml:space="preserve"> PAGEREF _Toc148908578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2B8F1355" w14:textId="5141E7AE"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79" w:history="1">
        <w:r w:rsidR="007E715D" w:rsidRPr="002B3F12">
          <w:rPr>
            <w:rStyle w:val="Hyperlink"/>
            <w:rFonts w:eastAsia="Times New Roman"/>
            <w:noProof/>
            <w:lang w:eastAsia="de-DE"/>
          </w:rPr>
          <w:t>2.1.5</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NPC</w:t>
        </w:r>
        <w:r w:rsidR="007E715D">
          <w:rPr>
            <w:noProof/>
            <w:webHidden/>
          </w:rPr>
          <w:tab/>
        </w:r>
        <w:r w:rsidR="007E715D">
          <w:rPr>
            <w:noProof/>
            <w:webHidden/>
          </w:rPr>
          <w:fldChar w:fldCharType="begin"/>
        </w:r>
        <w:r w:rsidR="007E715D">
          <w:rPr>
            <w:noProof/>
            <w:webHidden/>
          </w:rPr>
          <w:instrText xml:space="preserve"> PAGEREF _Toc148908579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2AE56166" w14:textId="527BB6A0"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80" w:history="1">
        <w:r w:rsidR="007E715D" w:rsidRPr="002B3F12">
          <w:rPr>
            <w:rStyle w:val="Hyperlink"/>
            <w:rFonts w:eastAsia="Times New Roman"/>
            <w:noProof/>
            <w:lang w:eastAsia="de-DE"/>
          </w:rPr>
          <w:t>2.1.6</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Ein-Mann-Videospielentwickler</w:t>
        </w:r>
        <w:r w:rsidR="007E715D">
          <w:rPr>
            <w:noProof/>
            <w:webHidden/>
          </w:rPr>
          <w:tab/>
        </w:r>
        <w:r w:rsidR="007E715D">
          <w:rPr>
            <w:noProof/>
            <w:webHidden/>
          </w:rPr>
          <w:fldChar w:fldCharType="begin"/>
        </w:r>
        <w:r w:rsidR="007E715D">
          <w:rPr>
            <w:noProof/>
            <w:webHidden/>
          </w:rPr>
          <w:instrText xml:space="preserve"> PAGEREF _Toc148908580 \h </w:instrText>
        </w:r>
        <w:r w:rsidR="007E715D">
          <w:rPr>
            <w:noProof/>
            <w:webHidden/>
          </w:rPr>
        </w:r>
        <w:r w:rsidR="007E715D">
          <w:rPr>
            <w:noProof/>
            <w:webHidden/>
          </w:rPr>
          <w:fldChar w:fldCharType="separate"/>
        </w:r>
        <w:r w:rsidR="007E715D">
          <w:rPr>
            <w:noProof/>
            <w:webHidden/>
          </w:rPr>
          <w:t>5</w:t>
        </w:r>
        <w:r w:rsidR="007E715D">
          <w:rPr>
            <w:noProof/>
            <w:webHidden/>
          </w:rPr>
          <w:fldChar w:fldCharType="end"/>
        </w:r>
      </w:hyperlink>
    </w:p>
    <w:p w14:paraId="3CD63E67" w14:textId="167136A9"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581" w:history="1">
        <w:r w:rsidR="007E715D" w:rsidRPr="002B3F12">
          <w:rPr>
            <w:rStyle w:val="Hyperlink"/>
            <w:rFonts w:eastAsia="Times New Roman"/>
            <w:noProof/>
            <w:lang w:eastAsia="de-DE"/>
          </w:rPr>
          <w:t>2.2</w:t>
        </w:r>
        <w:r w:rsidR="007E715D">
          <w:rPr>
            <w:rFonts w:asciiTheme="minorHAnsi" w:eastAsiaTheme="minorEastAsia" w:hAnsiTheme="minorHAnsi"/>
            <w:noProof/>
            <w:lang w:eastAsia="de-DE"/>
          </w:rPr>
          <w:tab/>
        </w:r>
        <w:r w:rsidR="007E715D" w:rsidRPr="002B3F12">
          <w:rPr>
            <w:rStyle w:val="Hyperlink"/>
            <w:noProof/>
          </w:rPr>
          <w:t>Mesh - Vertices, Edges und Faces</w:t>
        </w:r>
        <w:r w:rsidR="007E715D">
          <w:rPr>
            <w:noProof/>
            <w:webHidden/>
          </w:rPr>
          <w:tab/>
        </w:r>
        <w:r w:rsidR="007E715D">
          <w:rPr>
            <w:noProof/>
            <w:webHidden/>
          </w:rPr>
          <w:fldChar w:fldCharType="begin"/>
        </w:r>
        <w:r w:rsidR="007E715D">
          <w:rPr>
            <w:noProof/>
            <w:webHidden/>
          </w:rPr>
          <w:instrText xml:space="preserve"> PAGEREF _Toc148908581 \h </w:instrText>
        </w:r>
        <w:r w:rsidR="007E715D">
          <w:rPr>
            <w:noProof/>
            <w:webHidden/>
          </w:rPr>
        </w:r>
        <w:r w:rsidR="007E715D">
          <w:rPr>
            <w:noProof/>
            <w:webHidden/>
          </w:rPr>
          <w:fldChar w:fldCharType="separate"/>
        </w:r>
        <w:r w:rsidR="007E715D">
          <w:rPr>
            <w:noProof/>
            <w:webHidden/>
          </w:rPr>
          <w:t>6</w:t>
        </w:r>
        <w:r w:rsidR="007E715D">
          <w:rPr>
            <w:noProof/>
            <w:webHidden/>
          </w:rPr>
          <w:fldChar w:fldCharType="end"/>
        </w:r>
      </w:hyperlink>
    </w:p>
    <w:p w14:paraId="0224BFAD" w14:textId="5E2BC004"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82" w:history="1">
        <w:r w:rsidR="007E715D" w:rsidRPr="002B3F12">
          <w:rPr>
            <w:rStyle w:val="Hyperlink"/>
            <w:rFonts w:eastAsia="Times New Roman"/>
            <w:noProof/>
            <w:lang w:eastAsia="de-DE"/>
          </w:rPr>
          <w:t>2.2.1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Textur</w:t>
        </w:r>
        <w:r w:rsidR="007E715D">
          <w:rPr>
            <w:noProof/>
            <w:webHidden/>
          </w:rPr>
          <w:tab/>
        </w:r>
        <w:r w:rsidR="007E715D">
          <w:rPr>
            <w:noProof/>
            <w:webHidden/>
          </w:rPr>
          <w:fldChar w:fldCharType="begin"/>
        </w:r>
        <w:r w:rsidR="007E715D">
          <w:rPr>
            <w:noProof/>
            <w:webHidden/>
          </w:rPr>
          <w:instrText xml:space="preserve"> PAGEREF _Toc148908582 \h </w:instrText>
        </w:r>
        <w:r w:rsidR="007E715D">
          <w:rPr>
            <w:noProof/>
            <w:webHidden/>
          </w:rPr>
        </w:r>
        <w:r w:rsidR="007E715D">
          <w:rPr>
            <w:noProof/>
            <w:webHidden/>
          </w:rPr>
          <w:fldChar w:fldCharType="separate"/>
        </w:r>
        <w:r w:rsidR="007E715D">
          <w:rPr>
            <w:noProof/>
            <w:webHidden/>
          </w:rPr>
          <w:t>7</w:t>
        </w:r>
        <w:r w:rsidR="007E715D">
          <w:rPr>
            <w:noProof/>
            <w:webHidden/>
          </w:rPr>
          <w:fldChar w:fldCharType="end"/>
        </w:r>
      </w:hyperlink>
    </w:p>
    <w:p w14:paraId="56DA038C" w14:textId="4806DDF4" w:rsidR="007E715D" w:rsidRDefault="005956F0">
      <w:pPr>
        <w:pStyle w:val="Verzeichnis1"/>
        <w:tabs>
          <w:tab w:val="left" w:pos="440"/>
          <w:tab w:val="right" w:leader="dot" w:pos="7927"/>
        </w:tabs>
        <w:rPr>
          <w:rFonts w:asciiTheme="minorHAnsi" w:eastAsiaTheme="minorEastAsia" w:hAnsiTheme="minorHAnsi"/>
          <w:noProof/>
          <w:lang w:eastAsia="de-DE"/>
        </w:rPr>
      </w:pPr>
      <w:hyperlink w:anchor="_Toc148908583" w:history="1">
        <w:r w:rsidR="007E715D" w:rsidRPr="002B3F12">
          <w:rPr>
            <w:rStyle w:val="Hyperlink"/>
            <w:noProof/>
          </w:rPr>
          <w:t>3</w:t>
        </w:r>
        <w:r w:rsidR="007E715D">
          <w:rPr>
            <w:rFonts w:asciiTheme="minorHAnsi" w:eastAsiaTheme="minorEastAsia" w:hAnsiTheme="minorHAnsi"/>
            <w:noProof/>
            <w:lang w:eastAsia="de-DE"/>
          </w:rPr>
          <w:tab/>
        </w:r>
        <w:r w:rsidR="007E715D" w:rsidRPr="002B3F12">
          <w:rPr>
            <w:rStyle w:val="Hyperlink"/>
            <w:noProof/>
          </w:rPr>
          <w:t>Methodik</w:t>
        </w:r>
        <w:r w:rsidR="007E715D">
          <w:rPr>
            <w:noProof/>
            <w:webHidden/>
          </w:rPr>
          <w:tab/>
        </w:r>
        <w:r w:rsidR="007E715D">
          <w:rPr>
            <w:noProof/>
            <w:webHidden/>
          </w:rPr>
          <w:fldChar w:fldCharType="begin"/>
        </w:r>
        <w:r w:rsidR="007E715D">
          <w:rPr>
            <w:noProof/>
            <w:webHidden/>
          </w:rPr>
          <w:instrText xml:space="preserve"> PAGEREF _Toc148908583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04C6F871" w14:textId="2925293A"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584" w:history="1">
        <w:r w:rsidR="007E715D" w:rsidRPr="002B3F12">
          <w:rPr>
            <w:rStyle w:val="Hyperlink"/>
            <w:rFonts w:eastAsia="Times New Roman"/>
            <w:noProof/>
            <w:lang w:eastAsia="de-DE"/>
          </w:rPr>
          <w:t>3.1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Auswahl und Beschreibung der KI-Systeme</w:t>
        </w:r>
        <w:r w:rsidR="007E715D">
          <w:rPr>
            <w:noProof/>
            <w:webHidden/>
          </w:rPr>
          <w:tab/>
        </w:r>
        <w:r w:rsidR="007E715D">
          <w:rPr>
            <w:noProof/>
            <w:webHidden/>
          </w:rPr>
          <w:fldChar w:fldCharType="begin"/>
        </w:r>
        <w:r w:rsidR="007E715D">
          <w:rPr>
            <w:noProof/>
            <w:webHidden/>
          </w:rPr>
          <w:instrText xml:space="preserve"> PAGEREF _Toc148908584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6035C4B7" w14:textId="39CE83AA"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85" w:history="1">
        <w:r w:rsidR="007E715D" w:rsidRPr="002B3F12">
          <w:rPr>
            <w:rStyle w:val="Hyperlink"/>
            <w:rFonts w:eastAsia="Times New Roman"/>
            <w:noProof/>
            <w:lang w:eastAsia="de-DE"/>
          </w:rPr>
          <w:t>3.1.1</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ChatGPT</w:t>
        </w:r>
        <w:r w:rsidR="007E715D">
          <w:rPr>
            <w:noProof/>
            <w:webHidden/>
          </w:rPr>
          <w:tab/>
        </w:r>
        <w:r w:rsidR="007E715D">
          <w:rPr>
            <w:noProof/>
            <w:webHidden/>
          </w:rPr>
          <w:fldChar w:fldCharType="begin"/>
        </w:r>
        <w:r w:rsidR="007E715D">
          <w:rPr>
            <w:noProof/>
            <w:webHidden/>
          </w:rPr>
          <w:instrText xml:space="preserve"> PAGEREF _Toc148908585 \h </w:instrText>
        </w:r>
        <w:r w:rsidR="007E715D">
          <w:rPr>
            <w:noProof/>
            <w:webHidden/>
          </w:rPr>
        </w:r>
        <w:r w:rsidR="007E715D">
          <w:rPr>
            <w:noProof/>
            <w:webHidden/>
          </w:rPr>
          <w:fldChar w:fldCharType="separate"/>
        </w:r>
        <w:r w:rsidR="007E715D">
          <w:rPr>
            <w:noProof/>
            <w:webHidden/>
          </w:rPr>
          <w:t>8</w:t>
        </w:r>
        <w:r w:rsidR="007E715D">
          <w:rPr>
            <w:noProof/>
            <w:webHidden/>
          </w:rPr>
          <w:fldChar w:fldCharType="end"/>
        </w:r>
      </w:hyperlink>
    </w:p>
    <w:p w14:paraId="09C88D21" w14:textId="23925241"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86" w:history="1">
        <w:r w:rsidR="007E715D" w:rsidRPr="002B3F12">
          <w:rPr>
            <w:rStyle w:val="Hyperlink"/>
            <w:rFonts w:eastAsia="Times New Roman"/>
            <w:noProof/>
            <w:lang w:eastAsia="de-DE"/>
          </w:rPr>
          <w:t>3.1.2</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Midjourney</w:t>
        </w:r>
        <w:r w:rsidR="007E715D">
          <w:rPr>
            <w:noProof/>
            <w:webHidden/>
          </w:rPr>
          <w:tab/>
        </w:r>
        <w:r w:rsidR="007E715D">
          <w:rPr>
            <w:noProof/>
            <w:webHidden/>
          </w:rPr>
          <w:fldChar w:fldCharType="begin"/>
        </w:r>
        <w:r w:rsidR="007E715D">
          <w:rPr>
            <w:noProof/>
            <w:webHidden/>
          </w:rPr>
          <w:instrText xml:space="preserve"> PAGEREF _Toc148908586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6DDAECFF" w14:textId="5538AF27"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87" w:history="1">
        <w:r w:rsidR="007E715D" w:rsidRPr="002B3F12">
          <w:rPr>
            <w:rStyle w:val="Hyperlink"/>
            <w:rFonts w:eastAsia="Times New Roman"/>
            <w:noProof/>
            <w:lang w:eastAsia="de-DE"/>
          </w:rPr>
          <w:t>3.1.3</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PIFuHD</w:t>
        </w:r>
        <w:r w:rsidR="007E715D">
          <w:rPr>
            <w:noProof/>
            <w:webHidden/>
          </w:rPr>
          <w:tab/>
        </w:r>
        <w:r w:rsidR="007E715D">
          <w:rPr>
            <w:noProof/>
            <w:webHidden/>
          </w:rPr>
          <w:fldChar w:fldCharType="begin"/>
        </w:r>
        <w:r w:rsidR="007E715D">
          <w:rPr>
            <w:noProof/>
            <w:webHidden/>
          </w:rPr>
          <w:instrText xml:space="preserve"> PAGEREF _Toc148908587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02C2F3D1" w14:textId="09D89759"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88" w:history="1">
        <w:r w:rsidR="007E715D" w:rsidRPr="002B3F12">
          <w:rPr>
            <w:rStyle w:val="Hyperlink"/>
            <w:rFonts w:eastAsia="Times New Roman"/>
            <w:noProof/>
            <w:lang w:eastAsia="de-DE"/>
          </w:rPr>
          <w:t>3.1.4</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Voice.AI</w:t>
        </w:r>
        <w:r w:rsidR="007E715D">
          <w:rPr>
            <w:noProof/>
            <w:webHidden/>
          </w:rPr>
          <w:tab/>
        </w:r>
        <w:r w:rsidR="007E715D">
          <w:rPr>
            <w:noProof/>
            <w:webHidden/>
          </w:rPr>
          <w:fldChar w:fldCharType="begin"/>
        </w:r>
        <w:r w:rsidR="007E715D">
          <w:rPr>
            <w:noProof/>
            <w:webHidden/>
          </w:rPr>
          <w:instrText xml:space="preserve"> PAGEREF _Toc148908588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0C105219" w14:textId="73ADC1C1"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89" w:history="1">
        <w:r w:rsidR="007E715D" w:rsidRPr="002B3F12">
          <w:rPr>
            <w:rStyle w:val="Hyperlink"/>
            <w:rFonts w:eastAsia="Times New Roman"/>
            <w:noProof/>
            <w:lang w:eastAsia="de-DE"/>
          </w:rPr>
          <w:t>3.1.5</w:t>
        </w:r>
        <w:r w:rsidR="007E715D">
          <w:rPr>
            <w:rFonts w:asciiTheme="minorHAnsi" w:eastAsiaTheme="minorEastAsia" w:hAnsiTheme="minorHAnsi"/>
            <w:noProof/>
            <w:lang w:eastAsia="de-DE"/>
          </w:rPr>
          <w:tab/>
        </w:r>
        <w:r w:rsidR="007E715D" w:rsidRPr="002B3F12">
          <w:rPr>
            <w:rStyle w:val="Hyperlink"/>
            <w:rFonts w:eastAsia="Times New Roman"/>
            <w:noProof/>
            <w:lang w:eastAsia="de-DE"/>
          </w:rPr>
          <w:t>Adobe Enhanced Speech</w:t>
        </w:r>
        <w:r w:rsidR="007E715D">
          <w:rPr>
            <w:noProof/>
            <w:webHidden/>
          </w:rPr>
          <w:tab/>
        </w:r>
        <w:r w:rsidR="007E715D">
          <w:rPr>
            <w:noProof/>
            <w:webHidden/>
          </w:rPr>
          <w:fldChar w:fldCharType="begin"/>
        </w:r>
        <w:r w:rsidR="007E715D">
          <w:rPr>
            <w:noProof/>
            <w:webHidden/>
          </w:rPr>
          <w:instrText xml:space="preserve"> PAGEREF _Toc148908589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692A5343" w14:textId="55A3DE2C"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590" w:history="1">
        <w:r w:rsidR="007E715D" w:rsidRPr="002B3F12">
          <w:rPr>
            <w:rStyle w:val="Hyperlink"/>
            <w:noProof/>
            <w:lang w:eastAsia="de-DE"/>
          </w:rPr>
          <w:t>3.2</w:t>
        </w:r>
        <w:r w:rsidR="007E715D">
          <w:rPr>
            <w:rFonts w:asciiTheme="minorHAnsi" w:eastAsiaTheme="minorEastAsia" w:hAnsiTheme="minorHAnsi"/>
            <w:noProof/>
            <w:lang w:eastAsia="de-DE"/>
          </w:rPr>
          <w:tab/>
        </w:r>
        <w:r w:rsidR="007E715D" w:rsidRPr="002B3F12">
          <w:rPr>
            <w:rStyle w:val="Hyperlink"/>
            <w:noProof/>
            <w:lang w:eastAsia="de-DE"/>
          </w:rPr>
          <w:t>Beschreibung der Tools und Technologien</w:t>
        </w:r>
        <w:r w:rsidR="007E715D">
          <w:rPr>
            <w:noProof/>
            <w:webHidden/>
          </w:rPr>
          <w:tab/>
        </w:r>
        <w:r w:rsidR="007E715D">
          <w:rPr>
            <w:noProof/>
            <w:webHidden/>
          </w:rPr>
          <w:fldChar w:fldCharType="begin"/>
        </w:r>
        <w:r w:rsidR="007E715D">
          <w:rPr>
            <w:noProof/>
            <w:webHidden/>
          </w:rPr>
          <w:instrText xml:space="preserve"> PAGEREF _Toc148908590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7C91B6F" w14:textId="71377E15"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91" w:history="1">
        <w:r w:rsidR="007E715D" w:rsidRPr="002B3F12">
          <w:rPr>
            <w:rStyle w:val="Hyperlink"/>
            <w:noProof/>
            <w:lang w:eastAsia="de-DE"/>
          </w:rPr>
          <w:t>3.2.1</w:t>
        </w:r>
        <w:r w:rsidR="007E715D">
          <w:rPr>
            <w:rFonts w:asciiTheme="minorHAnsi" w:eastAsiaTheme="minorEastAsia" w:hAnsiTheme="minorHAnsi"/>
            <w:noProof/>
            <w:lang w:eastAsia="de-DE"/>
          </w:rPr>
          <w:tab/>
        </w:r>
        <w:r w:rsidR="007E715D" w:rsidRPr="002B3F12">
          <w:rPr>
            <w:rStyle w:val="Hyperlink"/>
            <w:noProof/>
            <w:lang w:eastAsia="de-DE"/>
          </w:rPr>
          <w:t>Unreal Engine 5</w:t>
        </w:r>
        <w:r w:rsidR="007E715D">
          <w:rPr>
            <w:noProof/>
            <w:webHidden/>
          </w:rPr>
          <w:tab/>
        </w:r>
        <w:r w:rsidR="007E715D">
          <w:rPr>
            <w:noProof/>
            <w:webHidden/>
          </w:rPr>
          <w:fldChar w:fldCharType="begin"/>
        </w:r>
        <w:r w:rsidR="007E715D">
          <w:rPr>
            <w:noProof/>
            <w:webHidden/>
          </w:rPr>
          <w:instrText xml:space="preserve"> PAGEREF _Toc148908591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92E1D4F" w14:textId="7A30CEBE"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92" w:history="1">
        <w:r w:rsidR="007E715D" w:rsidRPr="002B3F12">
          <w:rPr>
            <w:rStyle w:val="Hyperlink"/>
            <w:noProof/>
            <w:lang w:eastAsia="de-DE"/>
          </w:rPr>
          <w:t>3.2.2</w:t>
        </w:r>
        <w:r w:rsidR="007E715D">
          <w:rPr>
            <w:rFonts w:asciiTheme="minorHAnsi" w:eastAsiaTheme="minorEastAsia" w:hAnsiTheme="minorHAnsi"/>
            <w:noProof/>
            <w:lang w:eastAsia="de-DE"/>
          </w:rPr>
          <w:tab/>
        </w:r>
        <w:r w:rsidR="007E715D" w:rsidRPr="002B3F12">
          <w:rPr>
            <w:rStyle w:val="Hyperlink"/>
            <w:noProof/>
            <w:lang w:eastAsia="de-DE"/>
          </w:rPr>
          <w:t>Blender</w:t>
        </w:r>
        <w:r w:rsidR="007E715D">
          <w:rPr>
            <w:noProof/>
            <w:webHidden/>
          </w:rPr>
          <w:tab/>
        </w:r>
        <w:r w:rsidR="007E715D">
          <w:rPr>
            <w:noProof/>
            <w:webHidden/>
          </w:rPr>
          <w:fldChar w:fldCharType="begin"/>
        </w:r>
        <w:r w:rsidR="007E715D">
          <w:rPr>
            <w:noProof/>
            <w:webHidden/>
          </w:rPr>
          <w:instrText xml:space="preserve"> PAGEREF _Toc148908592 \h </w:instrText>
        </w:r>
        <w:r w:rsidR="007E715D">
          <w:rPr>
            <w:noProof/>
            <w:webHidden/>
          </w:rPr>
        </w:r>
        <w:r w:rsidR="007E715D">
          <w:rPr>
            <w:noProof/>
            <w:webHidden/>
          </w:rPr>
          <w:fldChar w:fldCharType="separate"/>
        </w:r>
        <w:r w:rsidR="007E715D">
          <w:rPr>
            <w:noProof/>
            <w:webHidden/>
          </w:rPr>
          <w:t>9</w:t>
        </w:r>
        <w:r w:rsidR="007E715D">
          <w:rPr>
            <w:noProof/>
            <w:webHidden/>
          </w:rPr>
          <w:fldChar w:fldCharType="end"/>
        </w:r>
      </w:hyperlink>
    </w:p>
    <w:p w14:paraId="19272B14" w14:textId="1C66BF64"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93" w:history="1">
        <w:r w:rsidR="007E715D" w:rsidRPr="002B3F12">
          <w:rPr>
            <w:rStyle w:val="Hyperlink"/>
            <w:noProof/>
            <w:lang w:eastAsia="de-DE"/>
          </w:rPr>
          <w:t>3.2.3</w:t>
        </w:r>
        <w:r w:rsidR="007E715D">
          <w:rPr>
            <w:rFonts w:asciiTheme="minorHAnsi" w:eastAsiaTheme="minorEastAsia" w:hAnsiTheme="minorHAnsi"/>
            <w:noProof/>
            <w:lang w:eastAsia="de-DE"/>
          </w:rPr>
          <w:tab/>
        </w:r>
        <w:r w:rsidR="007E715D" w:rsidRPr="002B3F12">
          <w:rPr>
            <w:rStyle w:val="Hyperlink"/>
            <w:noProof/>
            <w:lang w:eastAsia="de-DE"/>
          </w:rPr>
          <w:t>Blender</w:t>
        </w:r>
        <w:r w:rsidR="007E715D">
          <w:rPr>
            <w:noProof/>
            <w:webHidden/>
          </w:rPr>
          <w:tab/>
        </w:r>
        <w:r w:rsidR="007E715D">
          <w:rPr>
            <w:noProof/>
            <w:webHidden/>
          </w:rPr>
          <w:fldChar w:fldCharType="begin"/>
        </w:r>
        <w:r w:rsidR="007E715D">
          <w:rPr>
            <w:noProof/>
            <w:webHidden/>
          </w:rPr>
          <w:instrText xml:space="preserve"> PAGEREF _Toc148908593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0EAC6DC5" w14:textId="21D4AEC6"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94" w:history="1">
        <w:r w:rsidR="007E715D" w:rsidRPr="002B3F12">
          <w:rPr>
            <w:rStyle w:val="Hyperlink"/>
            <w:rFonts w:ascii="Times New Roman" w:hAnsi="Times New Roman"/>
            <w:noProof/>
            <w:lang w:val="en-GB"/>
          </w:rPr>
          <w:t>3.2.4</w:t>
        </w:r>
        <w:r w:rsidR="007E715D">
          <w:rPr>
            <w:rFonts w:asciiTheme="minorHAnsi" w:eastAsiaTheme="minorEastAsia" w:hAnsiTheme="minorHAnsi"/>
            <w:noProof/>
            <w:lang w:eastAsia="de-DE"/>
          </w:rPr>
          <w:tab/>
        </w:r>
        <w:r w:rsidR="007E715D" w:rsidRPr="002B3F12">
          <w:rPr>
            <w:rStyle w:val="Hyperlink"/>
            <w:noProof/>
            <w:lang w:val="en-GB"/>
          </w:rPr>
          <w:t>Game Rig Tools (Blender Addon)</w:t>
        </w:r>
        <w:r w:rsidR="007E715D">
          <w:rPr>
            <w:noProof/>
            <w:webHidden/>
          </w:rPr>
          <w:tab/>
        </w:r>
        <w:r w:rsidR="007E715D">
          <w:rPr>
            <w:noProof/>
            <w:webHidden/>
          </w:rPr>
          <w:fldChar w:fldCharType="begin"/>
        </w:r>
        <w:r w:rsidR="007E715D">
          <w:rPr>
            <w:noProof/>
            <w:webHidden/>
          </w:rPr>
          <w:instrText xml:space="preserve"> PAGEREF _Toc148908594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07FBC755" w14:textId="5427B758"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95" w:history="1">
        <w:r w:rsidR="007E715D" w:rsidRPr="002B3F12">
          <w:rPr>
            <w:rStyle w:val="Hyperlink"/>
            <w:noProof/>
            <w:lang w:val="en-GB" w:eastAsia="de-DE"/>
          </w:rPr>
          <w:t>3.2.5</w:t>
        </w:r>
        <w:r w:rsidR="007E715D">
          <w:rPr>
            <w:rFonts w:asciiTheme="minorHAnsi" w:eastAsiaTheme="minorEastAsia" w:hAnsiTheme="minorHAnsi"/>
            <w:noProof/>
            <w:lang w:eastAsia="de-DE"/>
          </w:rPr>
          <w:tab/>
        </w:r>
        <w:r w:rsidR="007E715D" w:rsidRPr="002B3F12">
          <w:rPr>
            <w:rStyle w:val="Hyperlink"/>
            <w:noProof/>
            <w:lang w:eastAsia="de-DE"/>
          </w:rPr>
          <w:t>Materialize</w:t>
        </w:r>
        <w:r w:rsidR="007E715D">
          <w:rPr>
            <w:noProof/>
            <w:webHidden/>
          </w:rPr>
          <w:tab/>
        </w:r>
        <w:r w:rsidR="007E715D">
          <w:rPr>
            <w:noProof/>
            <w:webHidden/>
          </w:rPr>
          <w:fldChar w:fldCharType="begin"/>
        </w:r>
        <w:r w:rsidR="007E715D">
          <w:rPr>
            <w:noProof/>
            <w:webHidden/>
          </w:rPr>
          <w:instrText xml:space="preserve"> PAGEREF _Toc148908595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611AB429" w14:textId="217D9BDE"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596" w:history="1">
        <w:r w:rsidR="007E715D" w:rsidRPr="002B3F12">
          <w:rPr>
            <w:rStyle w:val="Hyperlink"/>
            <w:noProof/>
            <w:lang w:eastAsia="de-DE"/>
          </w:rPr>
          <w:t>3.2.6</w:t>
        </w:r>
        <w:r w:rsidR="007E715D">
          <w:rPr>
            <w:rFonts w:asciiTheme="minorHAnsi" w:eastAsiaTheme="minorEastAsia" w:hAnsiTheme="minorHAnsi"/>
            <w:noProof/>
            <w:lang w:eastAsia="de-DE"/>
          </w:rPr>
          <w:tab/>
        </w:r>
        <w:r w:rsidR="007E715D" w:rsidRPr="002B3F12">
          <w:rPr>
            <w:rStyle w:val="Hyperlink"/>
            <w:noProof/>
            <w:lang w:eastAsia="de-DE"/>
          </w:rPr>
          <w:t>Audacity</w:t>
        </w:r>
        <w:r w:rsidR="007E715D">
          <w:rPr>
            <w:noProof/>
            <w:webHidden/>
          </w:rPr>
          <w:tab/>
        </w:r>
        <w:r w:rsidR="007E715D">
          <w:rPr>
            <w:noProof/>
            <w:webHidden/>
          </w:rPr>
          <w:fldChar w:fldCharType="begin"/>
        </w:r>
        <w:r w:rsidR="007E715D">
          <w:rPr>
            <w:noProof/>
            <w:webHidden/>
          </w:rPr>
          <w:instrText xml:space="preserve"> PAGEREF _Toc148908596 \h </w:instrText>
        </w:r>
        <w:r w:rsidR="007E715D">
          <w:rPr>
            <w:noProof/>
            <w:webHidden/>
          </w:rPr>
        </w:r>
        <w:r w:rsidR="007E715D">
          <w:rPr>
            <w:noProof/>
            <w:webHidden/>
          </w:rPr>
          <w:fldChar w:fldCharType="separate"/>
        </w:r>
        <w:r w:rsidR="007E715D">
          <w:rPr>
            <w:noProof/>
            <w:webHidden/>
          </w:rPr>
          <w:t>10</w:t>
        </w:r>
        <w:r w:rsidR="007E715D">
          <w:rPr>
            <w:noProof/>
            <w:webHidden/>
          </w:rPr>
          <w:fldChar w:fldCharType="end"/>
        </w:r>
      </w:hyperlink>
    </w:p>
    <w:p w14:paraId="587E7025" w14:textId="2D302339" w:rsidR="007E715D" w:rsidRDefault="005956F0">
      <w:pPr>
        <w:pStyle w:val="Verzeichnis1"/>
        <w:tabs>
          <w:tab w:val="left" w:pos="440"/>
          <w:tab w:val="right" w:leader="dot" w:pos="7927"/>
        </w:tabs>
        <w:rPr>
          <w:rFonts w:asciiTheme="minorHAnsi" w:eastAsiaTheme="minorEastAsia" w:hAnsiTheme="minorHAnsi"/>
          <w:noProof/>
          <w:lang w:eastAsia="de-DE"/>
        </w:rPr>
      </w:pPr>
      <w:hyperlink w:anchor="_Toc148908597" w:history="1">
        <w:r w:rsidR="007E715D" w:rsidRPr="002B3F12">
          <w:rPr>
            <w:rStyle w:val="Hyperlink"/>
            <w:noProof/>
          </w:rPr>
          <w:t>4</w:t>
        </w:r>
        <w:r w:rsidR="007E715D">
          <w:rPr>
            <w:rFonts w:asciiTheme="minorHAnsi" w:eastAsiaTheme="minorEastAsia" w:hAnsiTheme="minorHAnsi"/>
            <w:noProof/>
            <w:lang w:eastAsia="de-DE"/>
          </w:rPr>
          <w:tab/>
        </w:r>
        <w:r w:rsidR="007E715D" w:rsidRPr="002B3F12">
          <w:rPr>
            <w:rStyle w:val="Hyperlink"/>
            <w:noProof/>
          </w:rPr>
          <w:t>Umsetzung</w:t>
        </w:r>
        <w:r w:rsidR="007E715D">
          <w:rPr>
            <w:noProof/>
            <w:webHidden/>
          </w:rPr>
          <w:tab/>
        </w:r>
        <w:r w:rsidR="007E715D">
          <w:rPr>
            <w:noProof/>
            <w:webHidden/>
          </w:rPr>
          <w:fldChar w:fldCharType="begin"/>
        </w:r>
        <w:r w:rsidR="007E715D">
          <w:rPr>
            <w:noProof/>
            <w:webHidden/>
          </w:rPr>
          <w:instrText xml:space="preserve"> PAGEREF _Toc148908597 \h </w:instrText>
        </w:r>
        <w:r w:rsidR="007E715D">
          <w:rPr>
            <w:noProof/>
            <w:webHidden/>
          </w:rPr>
        </w:r>
        <w:r w:rsidR="007E715D">
          <w:rPr>
            <w:noProof/>
            <w:webHidden/>
          </w:rPr>
          <w:fldChar w:fldCharType="separate"/>
        </w:r>
        <w:r w:rsidR="007E715D">
          <w:rPr>
            <w:noProof/>
            <w:webHidden/>
          </w:rPr>
          <w:t>11</w:t>
        </w:r>
        <w:r w:rsidR="007E715D">
          <w:rPr>
            <w:noProof/>
            <w:webHidden/>
          </w:rPr>
          <w:fldChar w:fldCharType="end"/>
        </w:r>
      </w:hyperlink>
    </w:p>
    <w:p w14:paraId="05A120D3" w14:textId="79B1A5BB"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598" w:history="1">
        <w:r w:rsidR="007E715D" w:rsidRPr="002B3F12">
          <w:rPr>
            <w:rStyle w:val="Hyperlink"/>
            <w:noProof/>
            <w:lang w:eastAsia="de-DE"/>
          </w:rPr>
          <w:t>4.1</w:t>
        </w:r>
        <w:r w:rsidR="007E715D">
          <w:rPr>
            <w:rFonts w:asciiTheme="minorHAnsi" w:eastAsiaTheme="minorEastAsia" w:hAnsiTheme="minorHAnsi"/>
            <w:noProof/>
            <w:lang w:eastAsia="de-DE"/>
          </w:rPr>
          <w:tab/>
        </w:r>
        <w:r w:rsidR="007E715D" w:rsidRPr="002B3F12">
          <w:rPr>
            <w:rStyle w:val="Hyperlink"/>
            <w:noProof/>
            <w:lang w:eastAsia="de-DE"/>
          </w:rPr>
          <w:t>Entwicklung der Spieleidee mit Hilfe von ChatGPT</w:t>
        </w:r>
        <w:r w:rsidR="007E715D">
          <w:rPr>
            <w:noProof/>
            <w:webHidden/>
          </w:rPr>
          <w:tab/>
        </w:r>
        <w:r w:rsidR="007E715D">
          <w:rPr>
            <w:noProof/>
            <w:webHidden/>
          </w:rPr>
          <w:fldChar w:fldCharType="begin"/>
        </w:r>
        <w:r w:rsidR="007E715D">
          <w:rPr>
            <w:noProof/>
            <w:webHidden/>
          </w:rPr>
          <w:instrText xml:space="preserve"> PAGEREF _Toc148908598 \h </w:instrText>
        </w:r>
        <w:r w:rsidR="007E715D">
          <w:rPr>
            <w:noProof/>
            <w:webHidden/>
          </w:rPr>
        </w:r>
        <w:r w:rsidR="007E715D">
          <w:rPr>
            <w:noProof/>
            <w:webHidden/>
          </w:rPr>
          <w:fldChar w:fldCharType="separate"/>
        </w:r>
        <w:r w:rsidR="007E715D">
          <w:rPr>
            <w:noProof/>
            <w:webHidden/>
          </w:rPr>
          <w:t>12</w:t>
        </w:r>
        <w:r w:rsidR="007E715D">
          <w:rPr>
            <w:noProof/>
            <w:webHidden/>
          </w:rPr>
          <w:fldChar w:fldCharType="end"/>
        </w:r>
      </w:hyperlink>
    </w:p>
    <w:p w14:paraId="1174E8EA" w14:textId="0FEADCFC"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599" w:history="1">
        <w:r w:rsidR="007E715D" w:rsidRPr="002B3F12">
          <w:rPr>
            <w:rStyle w:val="Hyperlink"/>
            <w:noProof/>
          </w:rPr>
          <w:t>4.2</w:t>
        </w:r>
        <w:r w:rsidR="007E715D">
          <w:rPr>
            <w:rFonts w:asciiTheme="minorHAnsi" w:eastAsiaTheme="minorEastAsia" w:hAnsiTheme="minorHAnsi"/>
            <w:noProof/>
            <w:lang w:eastAsia="de-DE"/>
          </w:rPr>
          <w:tab/>
        </w:r>
        <w:r w:rsidR="007E715D" w:rsidRPr="002B3F12">
          <w:rPr>
            <w:rStyle w:val="Hyperlink"/>
            <w:noProof/>
          </w:rPr>
          <w:t>Meilenstein: Hauptfigur</w:t>
        </w:r>
        <w:r w:rsidR="007E715D">
          <w:rPr>
            <w:noProof/>
            <w:webHidden/>
          </w:rPr>
          <w:tab/>
        </w:r>
        <w:r w:rsidR="007E715D">
          <w:rPr>
            <w:noProof/>
            <w:webHidden/>
          </w:rPr>
          <w:fldChar w:fldCharType="begin"/>
        </w:r>
        <w:r w:rsidR="007E715D">
          <w:rPr>
            <w:noProof/>
            <w:webHidden/>
          </w:rPr>
          <w:instrText xml:space="preserve"> PAGEREF _Toc148908599 \h </w:instrText>
        </w:r>
        <w:r w:rsidR="007E715D">
          <w:rPr>
            <w:noProof/>
            <w:webHidden/>
          </w:rPr>
        </w:r>
        <w:r w:rsidR="007E715D">
          <w:rPr>
            <w:noProof/>
            <w:webHidden/>
          </w:rPr>
          <w:fldChar w:fldCharType="separate"/>
        </w:r>
        <w:r w:rsidR="007E715D">
          <w:rPr>
            <w:noProof/>
            <w:webHidden/>
          </w:rPr>
          <w:t>15</w:t>
        </w:r>
        <w:r w:rsidR="007E715D">
          <w:rPr>
            <w:noProof/>
            <w:webHidden/>
          </w:rPr>
          <w:fldChar w:fldCharType="end"/>
        </w:r>
      </w:hyperlink>
    </w:p>
    <w:p w14:paraId="4D181D91" w14:textId="6539E6BF"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00" w:history="1">
        <w:r w:rsidR="007E715D" w:rsidRPr="002B3F12">
          <w:rPr>
            <w:rStyle w:val="Hyperlink"/>
            <w:noProof/>
          </w:rPr>
          <w:t>4.2.1</w:t>
        </w:r>
        <w:r w:rsidR="007E715D">
          <w:rPr>
            <w:rFonts w:asciiTheme="minorHAnsi" w:eastAsiaTheme="minorEastAsia" w:hAnsiTheme="minorHAnsi"/>
            <w:noProof/>
            <w:lang w:eastAsia="de-DE"/>
          </w:rPr>
          <w:tab/>
        </w:r>
        <w:r w:rsidR="007E715D" w:rsidRPr="002B3F12">
          <w:rPr>
            <w:rStyle w:val="Hyperlink"/>
            <w:noProof/>
          </w:rPr>
          <w:t>Erzeugen eines 3D-Modells mit Hilfe von PIFuHD</w:t>
        </w:r>
        <w:r w:rsidR="007E715D">
          <w:rPr>
            <w:noProof/>
            <w:webHidden/>
          </w:rPr>
          <w:tab/>
        </w:r>
        <w:r w:rsidR="007E715D">
          <w:rPr>
            <w:noProof/>
            <w:webHidden/>
          </w:rPr>
          <w:fldChar w:fldCharType="begin"/>
        </w:r>
        <w:r w:rsidR="007E715D">
          <w:rPr>
            <w:noProof/>
            <w:webHidden/>
          </w:rPr>
          <w:instrText xml:space="preserve"> PAGEREF _Toc148908600 \h </w:instrText>
        </w:r>
        <w:r w:rsidR="007E715D">
          <w:rPr>
            <w:noProof/>
            <w:webHidden/>
          </w:rPr>
        </w:r>
        <w:r w:rsidR="007E715D">
          <w:rPr>
            <w:noProof/>
            <w:webHidden/>
          </w:rPr>
          <w:fldChar w:fldCharType="separate"/>
        </w:r>
        <w:r w:rsidR="007E715D">
          <w:rPr>
            <w:noProof/>
            <w:webHidden/>
          </w:rPr>
          <w:t>27</w:t>
        </w:r>
        <w:r w:rsidR="007E715D">
          <w:rPr>
            <w:noProof/>
            <w:webHidden/>
          </w:rPr>
          <w:fldChar w:fldCharType="end"/>
        </w:r>
      </w:hyperlink>
    </w:p>
    <w:p w14:paraId="3133253C" w14:textId="5A55033D"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01" w:history="1">
        <w:r w:rsidR="007E715D" w:rsidRPr="002B3F12">
          <w:rPr>
            <w:rStyle w:val="Hyperlink"/>
            <w:noProof/>
          </w:rPr>
          <w:t>4.2.2</w:t>
        </w:r>
        <w:r w:rsidR="007E715D">
          <w:rPr>
            <w:rFonts w:asciiTheme="minorHAnsi" w:eastAsiaTheme="minorEastAsia" w:hAnsiTheme="minorHAnsi"/>
            <w:noProof/>
            <w:lang w:eastAsia="de-DE"/>
          </w:rPr>
          <w:tab/>
        </w:r>
        <w:r w:rsidR="007E715D" w:rsidRPr="002B3F12">
          <w:rPr>
            <w:rStyle w:val="Hyperlink"/>
            <w:noProof/>
          </w:rPr>
          <w:t>Verringern von Vertices in BlenderII (</w:t>
        </w:r>
        <w:r w:rsidR="007E715D" w:rsidRPr="002B3F12">
          <w:rPr>
            <w:rStyle w:val="Hyperlink"/>
            <w:noProof/>
            <w:highlight w:val="green"/>
          </w:rPr>
          <w:t>Nochmal überarbeiten</w:t>
        </w:r>
        <w:r w:rsidR="007E715D" w:rsidRPr="002B3F12">
          <w:rPr>
            <w:rStyle w:val="Hyperlink"/>
            <w:noProof/>
          </w:rPr>
          <w:t>)</w:t>
        </w:r>
        <w:r w:rsidR="007E715D">
          <w:rPr>
            <w:noProof/>
            <w:webHidden/>
          </w:rPr>
          <w:tab/>
        </w:r>
        <w:r w:rsidR="007E715D">
          <w:rPr>
            <w:noProof/>
            <w:webHidden/>
          </w:rPr>
          <w:fldChar w:fldCharType="begin"/>
        </w:r>
        <w:r w:rsidR="007E715D">
          <w:rPr>
            <w:noProof/>
            <w:webHidden/>
          </w:rPr>
          <w:instrText xml:space="preserve"> PAGEREF _Toc148908601 \h </w:instrText>
        </w:r>
        <w:r w:rsidR="007E715D">
          <w:rPr>
            <w:noProof/>
            <w:webHidden/>
          </w:rPr>
        </w:r>
        <w:r w:rsidR="007E715D">
          <w:rPr>
            <w:noProof/>
            <w:webHidden/>
          </w:rPr>
          <w:fldChar w:fldCharType="separate"/>
        </w:r>
        <w:r w:rsidR="007E715D">
          <w:rPr>
            <w:noProof/>
            <w:webHidden/>
          </w:rPr>
          <w:t>29</w:t>
        </w:r>
        <w:r w:rsidR="007E715D">
          <w:rPr>
            <w:noProof/>
            <w:webHidden/>
          </w:rPr>
          <w:fldChar w:fldCharType="end"/>
        </w:r>
      </w:hyperlink>
    </w:p>
    <w:p w14:paraId="1228354F" w14:textId="15468539"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02" w:history="1">
        <w:r w:rsidR="007E715D" w:rsidRPr="002B3F12">
          <w:rPr>
            <w:rStyle w:val="Hyperlink"/>
            <w:noProof/>
          </w:rPr>
          <w:t>4.2.3</w:t>
        </w:r>
        <w:r w:rsidR="007E715D">
          <w:rPr>
            <w:rFonts w:asciiTheme="minorHAnsi" w:eastAsiaTheme="minorEastAsia" w:hAnsiTheme="minorHAnsi"/>
            <w:noProof/>
            <w:lang w:eastAsia="de-DE"/>
          </w:rPr>
          <w:tab/>
        </w:r>
        <w:r w:rsidR="007E715D" w:rsidRPr="002B3F12">
          <w:rPr>
            <w:rStyle w:val="Hyperlink"/>
            <w:noProof/>
          </w:rPr>
          <w:t>Nachbesserung des erzeugten Modells in Blender</w:t>
        </w:r>
        <w:r w:rsidR="007E715D">
          <w:rPr>
            <w:noProof/>
            <w:webHidden/>
          </w:rPr>
          <w:tab/>
        </w:r>
        <w:r w:rsidR="007E715D">
          <w:rPr>
            <w:noProof/>
            <w:webHidden/>
          </w:rPr>
          <w:fldChar w:fldCharType="begin"/>
        </w:r>
        <w:r w:rsidR="007E715D">
          <w:rPr>
            <w:noProof/>
            <w:webHidden/>
          </w:rPr>
          <w:instrText xml:space="preserve"> PAGEREF _Toc148908602 \h </w:instrText>
        </w:r>
        <w:r w:rsidR="007E715D">
          <w:rPr>
            <w:noProof/>
            <w:webHidden/>
          </w:rPr>
        </w:r>
        <w:r w:rsidR="007E715D">
          <w:rPr>
            <w:noProof/>
            <w:webHidden/>
          </w:rPr>
          <w:fldChar w:fldCharType="separate"/>
        </w:r>
        <w:r w:rsidR="007E715D">
          <w:rPr>
            <w:noProof/>
            <w:webHidden/>
          </w:rPr>
          <w:t>31</w:t>
        </w:r>
        <w:r w:rsidR="007E715D">
          <w:rPr>
            <w:noProof/>
            <w:webHidden/>
          </w:rPr>
          <w:fldChar w:fldCharType="end"/>
        </w:r>
      </w:hyperlink>
    </w:p>
    <w:p w14:paraId="2B91C841" w14:textId="6162F771"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03" w:history="1">
        <w:r w:rsidR="007E715D" w:rsidRPr="002B3F12">
          <w:rPr>
            <w:rStyle w:val="Hyperlink"/>
            <w:noProof/>
          </w:rPr>
          <w:t>4.2.4</w:t>
        </w:r>
        <w:r w:rsidR="007E715D">
          <w:rPr>
            <w:rFonts w:asciiTheme="minorHAnsi" w:eastAsiaTheme="minorEastAsia" w:hAnsiTheme="minorHAnsi"/>
            <w:noProof/>
            <w:lang w:eastAsia="de-DE"/>
          </w:rPr>
          <w:tab/>
        </w:r>
        <w:r w:rsidR="007E715D" w:rsidRPr="002B3F12">
          <w:rPr>
            <w:rStyle w:val="Hyperlink"/>
            <w:noProof/>
          </w:rPr>
          <w:t>Texturieren in Blender</w:t>
        </w:r>
        <w:r w:rsidR="007E715D">
          <w:rPr>
            <w:noProof/>
            <w:webHidden/>
          </w:rPr>
          <w:tab/>
        </w:r>
        <w:r w:rsidR="007E715D">
          <w:rPr>
            <w:noProof/>
            <w:webHidden/>
          </w:rPr>
          <w:fldChar w:fldCharType="begin"/>
        </w:r>
        <w:r w:rsidR="007E715D">
          <w:rPr>
            <w:noProof/>
            <w:webHidden/>
          </w:rPr>
          <w:instrText xml:space="preserve"> PAGEREF _Toc148908603 \h </w:instrText>
        </w:r>
        <w:r w:rsidR="007E715D">
          <w:rPr>
            <w:noProof/>
            <w:webHidden/>
          </w:rPr>
        </w:r>
        <w:r w:rsidR="007E715D">
          <w:rPr>
            <w:noProof/>
            <w:webHidden/>
          </w:rPr>
          <w:fldChar w:fldCharType="separate"/>
        </w:r>
        <w:r w:rsidR="007E715D">
          <w:rPr>
            <w:noProof/>
            <w:webHidden/>
          </w:rPr>
          <w:t>31</w:t>
        </w:r>
        <w:r w:rsidR="007E715D">
          <w:rPr>
            <w:noProof/>
            <w:webHidden/>
          </w:rPr>
          <w:fldChar w:fldCharType="end"/>
        </w:r>
      </w:hyperlink>
    </w:p>
    <w:p w14:paraId="12BC3411" w14:textId="5BA75C36"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04" w:history="1">
        <w:r w:rsidR="007E715D" w:rsidRPr="002B3F12">
          <w:rPr>
            <w:rStyle w:val="Hyperlink"/>
            <w:noProof/>
          </w:rPr>
          <w:t>4.2.5</w:t>
        </w:r>
        <w:r w:rsidR="007E715D">
          <w:rPr>
            <w:rFonts w:asciiTheme="minorHAnsi" w:eastAsiaTheme="minorEastAsia" w:hAnsiTheme="minorHAnsi"/>
            <w:noProof/>
            <w:lang w:eastAsia="de-DE"/>
          </w:rPr>
          <w:tab/>
        </w:r>
        <w:r w:rsidR="007E715D" w:rsidRPr="002B3F12">
          <w:rPr>
            <w:rStyle w:val="Hyperlink"/>
            <w:noProof/>
          </w:rPr>
          <w:t>Rigging in Blender</w:t>
        </w:r>
        <w:r w:rsidR="007E715D">
          <w:rPr>
            <w:noProof/>
            <w:webHidden/>
          </w:rPr>
          <w:tab/>
        </w:r>
        <w:r w:rsidR="007E715D">
          <w:rPr>
            <w:noProof/>
            <w:webHidden/>
          </w:rPr>
          <w:fldChar w:fldCharType="begin"/>
        </w:r>
        <w:r w:rsidR="007E715D">
          <w:rPr>
            <w:noProof/>
            <w:webHidden/>
          </w:rPr>
          <w:instrText xml:space="preserve"> PAGEREF _Toc148908604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59262A78" w14:textId="06404442"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05" w:history="1">
        <w:r w:rsidR="007E715D" w:rsidRPr="002B3F12">
          <w:rPr>
            <w:rStyle w:val="Hyperlink"/>
            <w:noProof/>
          </w:rPr>
          <w:t>4.2.6</w:t>
        </w:r>
        <w:r w:rsidR="007E715D">
          <w:rPr>
            <w:rFonts w:asciiTheme="minorHAnsi" w:eastAsiaTheme="minorEastAsia" w:hAnsiTheme="minorHAnsi"/>
            <w:noProof/>
            <w:lang w:eastAsia="de-DE"/>
          </w:rPr>
          <w:tab/>
        </w:r>
        <w:r w:rsidR="007E715D" w:rsidRPr="002B3F12">
          <w:rPr>
            <w:rStyle w:val="Hyperlink"/>
            <w:noProof/>
          </w:rPr>
          <w:t>Einfügen des Hauptcharakters in Unreal Engine 5</w:t>
        </w:r>
        <w:r w:rsidR="007E715D">
          <w:rPr>
            <w:noProof/>
            <w:webHidden/>
          </w:rPr>
          <w:tab/>
        </w:r>
        <w:r w:rsidR="007E715D">
          <w:rPr>
            <w:noProof/>
            <w:webHidden/>
          </w:rPr>
          <w:fldChar w:fldCharType="begin"/>
        </w:r>
        <w:r w:rsidR="007E715D">
          <w:rPr>
            <w:noProof/>
            <w:webHidden/>
          </w:rPr>
          <w:instrText xml:space="preserve"> PAGEREF _Toc148908605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28382393" w14:textId="76101D7B"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606" w:history="1">
        <w:r w:rsidR="007E715D" w:rsidRPr="002B3F12">
          <w:rPr>
            <w:rStyle w:val="Hyperlink"/>
            <w:noProof/>
          </w:rPr>
          <w:t>4.3</w:t>
        </w:r>
        <w:r w:rsidR="007E715D">
          <w:rPr>
            <w:rFonts w:asciiTheme="minorHAnsi" w:eastAsiaTheme="minorEastAsia" w:hAnsiTheme="minorHAnsi"/>
            <w:noProof/>
            <w:lang w:eastAsia="de-DE"/>
          </w:rPr>
          <w:tab/>
        </w:r>
        <w:r w:rsidR="007E715D" w:rsidRPr="002B3F12">
          <w:rPr>
            <w:rStyle w:val="Hyperlink"/>
            <w:noProof/>
          </w:rPr>
          <w:t>Meilenstein: Gebäude</w:t>
        </w:r>
        <w:r w:rsidR="007E715D">
          <w:rPr>
            <w:noProof/>
            <w:webHidden/>
          </w:rPr>
          <w:tab/>
        </w:r>
        <w:r w:rsidR="007E715D">
          <w:rPr>
            <w:noProof/>
            <w:webHidden/>
          </w:rPr>
          <w:fldChar w:fldCharType="begin"/>
        </w:r>
        <w:r w:rsidR="007E715D">
          <w:rPr>
            <w:noProof/>
            <w:webHidden/>
          </w:rPr>
          <w:instrText xml:space="preserve"> PAGEREF _Toc148908606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CB97A0C" w14:textId="38DCD076"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07" w:history="1">
        <w:r w:rsidR="007E715D" w:rsidRPr="002B3F12">
          <w:rPr>
            <w:rStyle w:val="Hyperlink"/>
            <w:noProof/>
          </w:rPr>
          <w:t>4.3.1</w:t>
        </w:r>
        <w:r w:rsidR="007E715D">
          <w:rPr>
            <w:rFonts w:asciiTheme="minorHAnsi" w:eastAsiaTheme="minorEastAsia" w:hAnsiTheme="minorHAnsi"/>
            <w:noProof/>
            <w:lang w:eastAsia="de-DE"/>
          </w:rPr>
          <w:tab/>
        </w:r>
        <w:r w:rsidR="007E715D" w:rsidRPr="002B3F12">
          <w:rPr>
            <w:rStyle w:val="Hyperlink"/>
            <w:noProof/>
          </w:rPr>
          <w:t>Erster Ansatz Fachwerkhäuser</w:t>
        </w:r>
        <w:r w:rsidR="007E715D">
          <w:rPr>
            <w:noProof/>
            <w:webHidden/>
          </w:rPr>
          <w:tab/>
        </w:r>
        <w:r w:rsidR="007E715D">
          <w:rPr>
            <w:noProof/>
            <w:webHidden/>
          </w:rPr>
          <w:fldChar w:fldCharType="begin"/>
        </w:r>
        <w:r w:rsidR="007E715D">
          <w:rPr>
            <w:noProof/>
            <w:webHidden/>
          </w:rPr>
          <w:instrText xml:space="preserve"> PAGEREF _Toc148908607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428BE850" w14:textId="2B85A902"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08" w:history="1">
        <w:r w:rsidR="007E715D" w:rsidRPr="002B3F12">
          <w:rPr>
            <w:rStyle w:val="Hyperlink"/>
            <w:noProof/>
          </w:rPr>
          <w:t>4.3.2</w:t>
        </w:r>
        <w:r w:rsidR="007E715D">
          <w:rPr>
            <w:rFonts w:asciiTheme="minorHAnsi" w:eastAsiaTheme="minorEastAsia" w:hAnsiTheme="minorHAnsi"/>
            <w:noProof/>
            <w:lang w:eastAsia="de-DE"/>
          </w:rPr>
          <w:tab/>
        </w:r>
        <w:r w:rsidR="007E715D" w:rsidRPr="002B3F12">
          <w:rPr>
            <w:rStyle w:val="Hyperlink"/>
            <w:noProof/>
          </w:rPr>
          <w:t>Modellieren und texturieren Einfaches Haus mit Blender</w:t>
        </w:r>
        <w:r w:rsidR="007E715D">
          <w:rPr>
            <w:noProof/>
            <w:webHidden/>
          </w:rPr>
          <w:tab/>
        </w:r>
        <w:r w:rsidR="007E715D">
          <w:rPr>
            <w:noProof/>
            <w:webHidden/>
          </w:rPr>
          <w:fldChar w:fldCharType="begin"/>
        </w:r>
        <w:r w:rsidR="007E715D">
          <w:rPr>
            <w:noProof/>
            <w:webHidden/>
          </w:rPr>
          <w:instrText xml:space="preserve"> PAGEREF _Toc148908608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C5C299F" w14:textId="62F8D2D3"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09" w:history="1">
        <w:r w:rsidR="007E715D" w:rsidRPr="002B3F12">
          <w:rPr>
            <w:rStyle w:val="Hyperlink"/>
            <w:noProof/>
          </w:rPr>
          <w:t>4.3.3</w:t>
        </w:r>
        <w:r w:rsidR="007E715D">
          <w:rPr>
            <w:rFonts w:asciiTheme="minorHAnsi" w:eastAsiaTheme="minorEastAsia" w:hAnsiTheme="minorHAnsi"/>
            <w:noProof/>
            <w:lang w:eastAsia="de-DE"/>
          </w:rPr>
          <w:tab/>
        </w:r>
        <w:r w:rsidR="007E715D" w:rsidRPr="002B3F12">
          <w:rPr>
            <w:rStyle w:val="Hyperlink"/>
            <w:noProof/>
          </w:rPr>
          <w:t>Zweiter Ansatz: Modellieren eines Fachwerkhaus mit Blender</w:t>
        </w:r>
        <w:r w:rsidR="007E715D">
          <w:rPr>
            <w:noProof/>
            <w:webHidden/>
          </w:rPr>
          <w:tab/>
        </w:r>
        <w:r w:rsidR="007E715D">
          <w:rPr>
            <w:noProof/>
            <w:webHidden/>
          </w:rPr>
          <w:fldChar w:fldCharType="begin"/>
        </w:r>
        <w:r w:rsidR="007E715D">
          <w:rPr>
            <w:noProof/>
            <w:webHidden/>
          </w:rPr>
          <w:instrText xml:space="preserve"> PAGEREF _Toc148908609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46B56319" w14:textId="433EEF76"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10" w:history="1">
        <w:r w:rsidR="007E715D" w:rsidRPr="002B3F12">
          <w:rPr>
            <w:rStyle w:val="Hyperlink"/>
            <w:noProof/>
          </w:rPr>
          <w:t>4.3.4</w:t>
        </w:r>
        <w:r w:rsidR="007E715D">
          <w:rPr>
            <w:rFonts w:asciiTheme="minorHAnsi" w:eastAsiaTheme="minorEastAsia" w:hAnsiTheme="minorHAnsi"/>
            <w:noProof/>
            <w:lang w:eastAsia="de-DE"/>
          </w:rPr>
          <w:tab/>
        </w:r>
        <w:r w:rsidR="007E715D" w:rsidRPr="002B3F12">
          <w:rPr>
            <w:rStyle w:val="Hyperlink"/>
            <w:noProof/>
          </w:rPr>
          <w:t>Dritter Ansatz Dorfbaukasten</w:t>
        </w:r>
        <w:r w:rsidR="007E715D">
          <w:rPr>
            <w:noProof/>
            <w:webHidden/>
          </w:rPr>
          <w:tab/>
        </w:r>
        <w:r w:rsidR="007E715D">
          <w:rPr>
            <w:noProof/>
            <w:webHidden/>
          </w:rPr>
          <w:fldChar w:fldCharType="begin"/>
        </w:r>
        <w:r w:rsidR="007E715D">
          <w:rPr>
            <w:noProof/>
            <w:webHidden/>
          </w:rPr>
          <w:instrText xml:space="preserve"> PAGEREF _Toc148908610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37A7819C" w14:textId="60A7B71A"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611" w:history="1">
        <w:r w:rsidR="007E715D" w:rsidRPr="002B3F12">
          <w:rPr>
            <w:rStyle w:val="Hyperlink"/>
            <w:noProof/>
          </w:rPr>
          <w:t>4.4</w:t>
        </w:r>
        <w:r w:rsidR="007E715D">
          <w:rPr>
            <w:rFonts w:asciiTheme="minorHAnsi" w:eastAsiaTheme="minorEastAsia" w:hAnsiTheme="minorHAnsi"/>
            <w:noProof/>
            <w:lang w:eastAsia="de-DE"/>
          </w:rPr>
          <w:tab/>
        </w:r>
        <w:r w:rsidR="007E715D" w:rsidRPr="002B3F12">
          <w:rPr>
            <w:rStyle w:val="Hyperlink"/>
            <w:noProof/>
          </w:rPr>
          <w:t>Meilenstein: Nebenfiguren</w:t>
        </w:r>
        <w:r w:rsidR="007E715D">
          <w:rPr>
            <w:noProof/>
            <w:webHidden/>
          </w:rPr>
          <w:tab/>
        </w:r>
        <w:r w:rsidR="007E715D">
          <w:rPr>
            <w:noProof/>
            <w:webHidden/>
          </w:rPr>
          <w:fldChar w:fldCharType="begin"/>
        </w:r>
        <w:r w:rsidR="007E715D">
          <w:rPr>
            <w:noProof/>
            <w:webHidden/>
          </w:rPr>
          <w:instrText xml:space="preserve"> PAGEREF _Toc148908611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30241B1C" w14:textId="0E1BF8B1"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612" w:history="1">
        <w:r w:rsidR="007E715D" w:rsidRPr="002B3F12">
          <w:rPr>
            <w:rStyle w:val="Hyperlink"/>
            <w:noProof/>
          </w:rPr>
          <w:t>4.5</w:t>
        </w:r>
        <w:r w:rsidR="007E715D">
          <w:rPr>
            <w:rFonts w:asciiTheme="minorHAnsi" w:eastAsiaTheme="minorEastAsia" w:hAnsiTheme="minorHAnsi"/>
            <w:noProof/>
            <w:lang w:eastAsia="de-DE"/>
          </w:rPr>
          <w:tab/>
        </w:r>
        <w:r w:rsidR="007E715D" w:rsidRPr="002B3F12">
          <w:rPr>
            <w:rStyle w:val="Hyperlink"/>
            <w:noProof/>
          </w:rPr>
          <w:t>Meilenstein: Dialogsystem</w:t>
        </w:r>
        <w:r w:rsidR="007E715D">
          <w:rPr>
            <w:noProof/>
            <w:webHidden/>
          </w:rPr>
          <w:tab/>
        </w:r>
        <w:r w:rsidR="007E715D">
          <w:rPr>
            <w:noProof/>
            <w:webHidden/>
          </w:rPr>
          <w:fldChar w:fldCharType="begin"/>
        </w:r>
        <w:r w:rsidR="007E715D">
          <w:rPr>
            <w:noProof/>
            <w:webHidden/>
          </w:rPr>
          <w:instrText xml:space="preserve"> PAGEREF _Toc148908612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7430C80D" w14:textId="003D2996"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13" w:history="1">
        <w:r w:rsidR="007E715D" w:rsidRPr="002B3F12">
          <w:rPr>
            <w:rStyle w:val="Hyperlink"/>
            <w:noProof/>
          </w:rPr>
          <w:t>4.5.1</w:t>
        </w:r>
        <w:r w:rsidR="007E715D">
          <w:rPr>
            <w:rFonts w:asciiTheme="minorHAnsi" w:eastAsiaTheme="minorEastAsia" w:hAnsiTheme="minorHAnsi"/>
            <w:noProof/>
            <w:lang w:eastAsia="de-DE"/>
          </w:rPr>
          <w:tab/>
        </w:r>
        <w:r w:rsidR="007E715D" w:rsidRPr="002B3F12">
          <w:rPr>
            <w:rStyle w:val="Hyperlink"/>
            <w:noProof/>
          </w:rPr>
          <w:t>Ansatz 1 mit ChatGPT</w:t>
        </w:r>
        <w:r w:rsidR="007E715D">
          <w:rPr>
            <w:noProof/>
            <w:webHidden/>
          </w:rPr>
          <w:tab/>
        </w:r>
        <w:r w:rsidR="007E715D">
          <w:rPr>
            <w:noProof/>
            <w:webHidden/>
          </w:rPr>
          <w:fldChar w:fldCharType="begin"/>
        </w:r>
        <w:r w:rsidR="007E715D">
          <w:rPr>
            <w:noProof/>
            <w:webHidden/>
          </w:rPr>
          <w:instrText xml:space="preserve"> PAGEREF _Toc148908613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0E77947C" w14:textId="44495931" w:rsidR="007E715D" w:rsidRDefault="005956F0">
      <w:pPr>
        <w:pStyle w:val="Verzeichnis3"/>
        <w:tabs>
          <w:tab w:val="left" w:pos="1320"/>
          <w:tab w:val="right" w:leader="dot" w:pos="7927"/>
        </w:tabs>
        <w:rPr>
          <w:rFonts w:asciiTheme="minorHAnsi" w:eastAsiaTheme="minorEastAsia" w:hAnsiTheme="minorHAnsi"/>
          <w:noProof/>
          <w:lang w:eastAsia="de-DE"/>
        </w:rPr>
      </w:pPr>
      <w:hyperlink w:anchor="_Toc148908614" w:history="1">
        <w:r w:rsidR="007E715D" w:rsidRPr="002B3F12">
          <w:rPr>
            <w:rStyle w:val="Hyperlink"/>
            <w:noProof/>
          </w:rPr>
          <w:t>4.5.2</w:t>
        </w:r>
        <w:r w:rsidR="007E715D">
          <w:rPr>
            <w:rFonts w:asciiTheme="minorHAnsi" w:eastAsiaTheme="minorEastAsia" w:hAnsiTheme="minorHAnsi"/>
            <w:noProof/>
            <w:lang w:eastAsia="de-DE"/>
          </w:rPr>
          <w:tab/>
        </w:r>
        <w:r w:rsidR="007E715D" w:rsidRPr="002B3F12">
          <w:rPr>
            <w:rStyle w:val="Hyperlink"/>
            <w:noProof/>
          </w:rPr>
          <w:t>Ansatz 2 Rechersche mit Suchmaschienen im Internet</w:t>
        </w:r>
        <w:r w:rsidR="007E715D">
          <w:rPr>
            <w:noProof/>
            <w:webHidden/>
          </w:rPr>
          <w:tab/>
        </w:r>
        <w:r w:rsidR="007E715D">
          <w:rPr>
            <w:noProof/>
            <w:webHidden/>
          </w:rPr>
          <w:fldChar w:fldCharType="begin"/>
        </w:r>
        <w:r w:rsidR="007E715D">
          <w:rPr>
            <w:noProof/>
            <w:webHidden/>
          </w:rPr>
          <w:instrText xml:space="preserve"> PAGEREF _Toc148908614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1C8812F8" w14:textId="294617AF"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615" w:history="1">
        <w:r w:rsidR="007E715D" w:rsidRPr="002B3F12">
          <w:rPr>
            <w:rStyle w:val="Hyperlink"/>
            <w:noProof/>
          </w:rPr>
          <w:t>4.6</w:t>
        </w:r>
        <w:r w:rsidR="007E715D">
          <w:rPr>
            <w:rFonts w:asciiTheme="minorHAnsi" w:eastAsiaTheme="minorEastAsia" w:hAnsiTheme="minorHAnsi"/>
            <w:noProof/>
            <w:lang w:eastAsia="de-DE"/>
          </w:rPr>
          <w:tab/>
        </w:r>
        <w:r w:rsidR="007E715D" w:rsidRPr="002B3F12">
          <w:rPr>
            <w:rStyle w:val="Hyperlink"/>
            <w:noProof/>
          </w:rPr>
          <w:t>Meilenstein: Sprachausgabe</w:t>
        </w:r>
        <w:r w:rsidR="007E715D">
          <w:rPr>
            <w:noProof/>
            <w:webHidden/>
          </w:rPr>
          <w:tab/>
        </w:r>
        <w:r w:rsidR="007E715D">
          <w:rPr>
            <w:noProof/>
            <w:webHidden/>
          </w:rPr>
          <w:fldChar w:fldCharType="begin"/>
        </w:r>
        <w:r w:rsidR="007E715D">
          <w:rPr>
            <w:noProof/>
            <w:webHidden/>
          </w:rPr>
          <w:instrText xml:space="preserve"> PAGEREF _Toc148908615 \h </w:instrText>
        </w:r>
        <w:r w:rsidR="007E715D">
          <w:rPr>
            <w:noProof/>
            <w:webHidden/>
          </w:rPr>
        </w:r>
        <w:r w:rsidR="007E715D">
          <w:rPr>
            <w:noProof/>
            <w:webHidden/>
          </w:rPr>
          <w:fldChar w:fldCharType="separate"/>
        </w:r>
        <w:r w:rsidR="007E715D">
          <w:rPr>
            <w:noProof/>
            <w:webHidden/>
          </w:rPr>
          <w:t>33</w:t>
        </w:r>
        <w:r w:rsidR="007E715D">
          <w:rPr>
            <w:noProof/>
            <w:webHidden/>
          </w:rPr>
          <w:fldChar w:fldCharType="end"/>
        </w:r>
      </w:hyperlink>
    </w:p>
    <w:p w14:paraId="2B4C773B" w14:textId="7B8AEB45" w:rsidR="007E715D" w:rsidRDefault="005956F0">
      <w:pPr>
        <w:pStyle w:val="Verzeichnis1"/>
        <w:tabs>
          <w:tab w:val="left" w:pos="440"/>
          <w:tab w:val="right" w:leader="dot" w:pos="7927"/>
        </w:tabs>
        <w:rPr>
          <w:rFonts w:asciiTheme="minorHAnsi" w:eastAsiaTheme="minorEastAsia" w:hAnsiTheme="minorHAnsi"/>
          <w:noProof/>
          <w:lang w:eastAsia="de-DE"/>
        </w:rPr>
      </w:pPr>
      <w:hyperlink w:anchor="_Toc148908616" w:history="1">
        <w:r w:rsidR="007E715D" w:rsidRPr="002B3F12">
          <w:rPr>
            <w:rStyle w:val="Hyperlink"/>
            <w:noProof/>
          </w:rPr>
          <w:t>5</w:t>
        </w:r>
        <w:r w:rsidR="007E715D">
          <w:rPr>
            <w:rFonts w:asciiTheme="minorHAnsi" w:eastAsiaTheme="minorEastAsia" w:hAnsiTheme="minorHAnsi"/>
            <w:noProof/>
            <w:lang w:eastAsia="de-DE"/>
          </w:rPr>
          <w:tab/>
        </w:r>
        <w:r w:rsidR="007E715D" w:rsidRPr="002B3F12">
          <w:rPr>
            <w:rStyle w:val="Hyperlink"/>
            <w:noProof/>
          </w:rPr>
          <w:t>Probleme in der Umsetzung</w:t>
        </w:r>
        <w:r w:rsidR="007E715D">
          <w:rPr>
            <w:noProof/>
            <w:webHidden/>
          </w:rPr>
          <w:tab/>
        </w:r>
        <w:r w:rsidR="007E715D">
          <w:rPr>
            <w:noProof/>
            <w:webHidden/>
          </w:rPr>
          <w:fldChar w:fldCharType="begin"/>
        </w:r>
        <w:r w:rsidR="007E715D">
          <w:rPr>
            <w:noProof/>
            <w:webHidden/>
          </w:rPr>
          <w:instrText xml:space="preserve"> PAGEREF _Toc148908616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2F86E2AF" w14:textId="00A6A314"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617" w:history="1">
        <w:r w:rsidR="007E715D" w:rsidRPr="002B3F12">
          <w:rPr>
            <w:rStyle w:val="Hyperlink"/>
            <w:noProof/>
          </w:rPr>
          <w:t>5.1</w:t>
        </w:r>
        <w:r w:rsidR="007E715D">
          <w:rPr>
            <w:rFonts w:asciiTheme="minorHAnsi" w:eastAsiaTheme="minorEastAsia" w:hAnsiTheme="minorHAnsi"/>
            <w:noProof/>
            <w:lang w:eastAsia="de-DE"/>
          </w:rPr>
          <w:tab/>
        </w:r>
        <w:r w:rsidR="007E715D" w:rsidRPr="002B3F12">
          <w:rPr>
            <w:rStyle w:val="Hyperlink"/>
            <w:noProof/>
          </w:rPr>
          <w:t>Ablenkung und Abschweifung</w:t>
        </w:r>
        <w:r w:rsidR="007E715D">
          <w:rPr>
            <w:noProof/>
            <w:webHidden/>
          </w:rPr>
          <w:tab/>
        </w:r>
        <w:r w:rsidR="007E715D">
          <w:rPr>
            <w:noProof/>
            <w:webHidden/>
          </w:rPr>
          <w:fldChar w:fldCharType="begin"/>
        </w:r>
        <w:r w:rsidR="007E715D">
          <w:rPr>
            <w:noProof/>
            <w:webHidden/>
          </w:rPr>
          <w:instrText xml:space="preserve"> PAGEREF _Toc148908617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64B31BA7" w14:textId="74882107"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618" w:history="1">
        <w:r w:rsidR="007E715D" w:rsidRPr="002B3F12">
          <w:rPr>
            <w:rStyle w:val="Hyperlink"/>
            <w:noProof/>
          </w:rPr>
          <w:t>5.2</w:t>
        </w:r>
        <w:r w:rsidR="007E715D">
          <w:rPr>
            <w:rFonts w:asciiTheme="minorHAnsi" w:eastAsiaTheme="minorEastAsia" w:hAnsiTheme="minorHAnsi"/>
            <w:noProof/>
            <w:lang w:eastAsia="de-DE"/>
          </w:rPr>
          <w:tab/>
        </w:r>
        <w:r w:rsidR="007E715D" w:rsidRPr="002B3F12">
          <w:rPr>
            <w:rStyle w:val="Hyperlink"/>
            <w:noProof/>
          </w:rPr>
          <w:t>Einarbeitungszeit</w:t>
        </w:r>
        <w:r w:rsidR="007E715D">
          <w:rPr>
            <w:noProof/>
            <w:webHidden/>
          </w:rPr>
          <w:tab/>
        </w:r>
        <w:r w:rsidR="007E715D">
          <w:rPr>
            <w:noProof/>
            <w:webHidden/>
          </w:rPr>
          <w:fldChar w:fldCharType="begin"/>
        </w:r>
        <w:r w:rsidR="007E715D">
          <w:rPr>
            <w:noProof/>
            <w:webHidden/>
          </w:rPr>
          <w:instrText xml:space="preserve"> PAGEREF _Toc148908618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4638CBD4" w14:textId="59699473"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619" w:history="1">
        <w:r w:rsidR="007E715D" w:rsidRPr="002B3F12">
          <w:rPr>
            <w:rStyle w:val="Hyperlink"/>
            <w:noProof/>
          </w:rPr>
          <w:t>5.3</w:t>
        </w:r>
        <w:r w:rsidR="007E715D">
          <w:rPr>
            <w:rFonts w:asciiTheme="minorHAnsi" w:eastAsiaTheme="minorEastAsia" w:hAnsiTheme="minorHAnsi"/>
            <w:noProof/>
            <w:lang w:eastAsia="de-DE"/>
          </w:rPr>
          <w:tab/>
        </w:r>
        <w:r w:rsidR="007E715D" w:rsidRPr="002B3F12">
          <w:rPr>
            <w:rStyle w:val="Hyperlink"/>
            <w:noProof/>
          </w:rPr>
          <w:t>weis nicht alles</w:t>
        </w:r>
        <w:r w:rsidR="007E715D">
          <w:rPr>
            <w:noProof/>
            <w:webHidden/>
          </w:rPr>
          <w:tab/>
        </w:r>
        <w:r w:rsidR="007E715D">
          <w:rPr>
            <w:noProof/>
            <w:webHidden/>
          </w:rPr>
          <w:fldChar w:fldCharType="begin"/>
        </w:r>
        <w:r w:rsidR="007E715D">
          <w:rPr>
            <w:noProof/>
            <w:webHidden/>
          </w:rPr>
          <w:instrText xml:space="preserve"> PAGEREF _Toc148908619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0BF06F04" w14:textId="1EA0FFA6"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620" w:history="1">
        <w:r w:rsidR="007E715D" w:rsidRPr="002B3F12">
          <w:rPr>
            <w:rStyle w:val="Hyperlink"/>
            <w:noProof/>
          </w:rPr>
          <w:t>5.4</w:t>
        </w:r>
        <w:r w:rsidR="007E715D">
          <w:rPr>
            <w:rFonts w:asciiTheme="minorHAnsi" w:eastAsiaTheme="minorEastAsia" w:hAnsiTheme="minorHAnsi"/>
            <w:noProof/>
            <w:lang w:eastAsia="de-DE"/>
          </w:rPr>
          <w:tab/>
        </w:r>
        <w:r w:rsidR="007E715D" w:rsidRPr="002B3F12">
          <w:rPr>
            <w:rStyle w:val="Hyperlink"/>
            <w:noProof/>
          </w:rPr>
          <w:t>Konsistenz</w:t>
        </w:r>
        <w:r w:rsidR="007E715D">
          <w:rPr>
            <w:noProof/>
            <w:webHidden/>
          </w:rPr>
          <w:tab/>
        </w:r>
        <w:r w:rsidR="007E715D">
          <w:rPr>
            <w:noProof/>
            <w:webHidden/>
          </w:rPr>
          <w:fldChar w:fldCharType="begin"/>
        </w:r>
        <w:r w:rsidR="007E715D">
          <w:rPr>
            <w:noProof/>
            <w:webHidden/>
          </w:rPr>
          <w:instrText xml:space="preserve"> PAGEREF _Toc148908620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21DFAE9E" w14:textId="17BAFB5A" w:rsidR="007E715D" w:rsidRDefault="005956F0">
      <w:pPr>
        <w:pStyle w:val="Verzeichnis2"/>
        <w:tabs>
          <w:tab w:val="left" w:pos="880"/>
          <w:tab w:val="right" w:leader="dot" w:pos="7927"/>
        </w:tabs>
        <w:rPr>
          <w:rFonts w:asciiTheme="minorHAnsi" w:eastAsiaTheme="minorEastAsia" w:hAnsiTheme="minorHAnsi"/>
          <w:noProof/>
          <w:lang w:eastAsia="de-DE"/>
        </w:rPr>
      </w:pPr>
      <w:hyperlink w:anchor="_Toc148908621" w:history="1">
        <w:r w:rsidR="007E715D" w:rsidRPr="002B3F12">
          <w:rPr>
            <w:rStyle w:val="Hyperlink"/>
            <w:noProof/>
          </w:rPr>
          <w:t>5.5</w:t>
        </w:r>
        <w:r w:rsidR="007E715D">
          <w:rPr>
            <w:rFonts w:asciiTheme="minorHAnsi" w:eastAsiaTheme="minorEastAsia" w:hAnsiTheme="minorHAnsi"/>
            <w:noProof/>
            <w:lang w:eastAsia="de-DE"/>
          </w:rPr>
          <w:tab/>
        </w:r>
        <w:r w:rsidR="007E715D" w:rsidRPr="002B3F12">
          <w:rPr>
            <w:rStyle w:val="Hyperlink"/>
            <w:noProof/>
          </w:rPr>
          <w:t>Urheberrecht</w:t>
        </w:r>
        <w:r w:rsidR="007E715D">
          <w:rPr>
            <w:noProof/>
            <w:webHidden/>
          </w:rPr>
          <w:tab/>
        </w:r>
        <w:r w:rsidR="007E715D">
          <w:rPr>
            <w:noProof/>
            <w:webHidden/>
          </w:rPr>
          <w:fldChar w:fldCharType="begin"/>
        </w:r>
        <w:r w:rsidR="007E715D">
          <w:rPr>
            <w:noProof/>
            <w:webHidden/>
          </w:rPr>
          <w:instrText xml:space="preserve"> PAGEREF _Toc148908621 \h </w:instrText>
        </w:r>
        <w:r w:rsidR="007E715D">
          <w:rPr>
            <w:noProof/>
            <w:webHidden/>
          </w:rPr>
        </w:r>
        <w:r w:rsidR="007E715D">
          <w:rPr>
            <w:noProof/>
            <w:webHidden/>
          </w:rPr>
          <w:fldChar w:fldCharType="separate"/>
        </w:r>
        <w:r w:rsidR="007E715D">
          <w:rPr>
            <w:noProof/>
            <w:webHidden/>
          </w:rPr>
          <w:t>34</w:t>
        </w:r>
        <w:r w:rsidR="007E715D">
          <w:rPr>
            <w:noProof/>
            <w:webHidden/>
          </w:rPr>
          <w:fldChar w:fldCharType="end"/>
        </w:r>
      </w:hyperlink>
    </w:p>
    <w:p w14:paraId="1D3AA5CA" w14:textId="449EAEA6" w:rsidR="007E715D" w:rsidRDefault="005956F0">
      <w:pPr>
        <w:pStyle w:val="Verzeichnis1"/>
        <w:tabs>
          <w:tab w:val="left" w:pos="440"/>
          <w:tab w:val="right" w:leader="dot" w:pos="7927"/>
        </w:tabs>
        <w:rPr>
          <w:rFonts w:asciiTheme="minorHAnsi" w:eastAsiaTheme="minorEastAsia" w:hAnsiTheme="minorHAnsi"/>
          <w:noProof/>
          <w:lang w:eastAsia="de-DE"/>
        </w:rPr>
      </w:pPr>
      <w:hyperlink w:anchor="_Toc148908622" w:history="1">
        <w:r w:rsidR="007E715D" w:rsidRPr="002B3F12">
          <w:rPr>
            <w:rStyle w:val="Hyperlink"/>
            <w:noProof/>
          </w:rPr>
          <w:t>6</w:t>
        </w:r>
        <w:r w:rsidR="007E715D">
          <w:rPr>
            <w:rFonts w:asciiTheme="minorHAnsi" w:eastAsiaTheme="minorEastAsia" w:hAnsiTheme="minorHAnsi"/>
            <w:noProof/>
            <w:lang w:eastAsia="de-DE"/>
          </w:rPr>
          <w:tab/>
        </w:r>
        <w:r w:rsidR="007E715D" w:rsidRPr="002B3F12">
          <w:rPr>
            <w:rStyle w:val="Hyperlink"/>
            <w:noProof/>
          </w:rPr>
          <w:t>Fazit und Ausblick</w:t>
        </w:r>
        <w:r w:rsidR="007E715D">
          <w:rPr>
            <w:noProof/>
            <w:webHidden/>
          </w:rPr>
          <w:tab/>
        </w:r>
        <w:r w:rsidR="007E715D">
          <w:rPr>
            <w:noProof/>
            <w:webHidden/>
          </w:rPr>
          <w:fldChar w:fldCharType="begin"/>
        </w:r>
        <w:r w:rsidR="007E715D">
          <w:rPr>
            <w:noProof/>
            <w:webHidden/>
          </w:rPr>
          <w:instrText xml:space="preserve"> PAGEREF _Toc148908622 \h </w:instrText>
        </w:r>
        <w:r w:rsidR="007E715D">
          <w:rPr>
            <w:noProof/>
            <w:webHidden/>
          </w:rPr>
        </w:r>
        <w:r w:rsidR="007E715D">
          <w:rPr>
            <w:noProof/>
            <w:webHidden/>
          </w:rPr>
          <w:fldChar w:fldCharType="separate"/>
        </w:r>
        <w:r w:rsidR="007E715D">
          <w:rPr>
            <w:noProof/>
            <w:webHidden/>
          </w:rPr>
          <w:t>35</w:t>
        </w:r>
        <w:r w:rsidR="007E715D">
          <w:rPr>
            <w:noProof/>
            <w:webHidden/>
          </w:rPr>
          <w:fldChar w:fldCharType="end"/>
        </w:r>
      </w:hyperlink>
    </w:p>
    <w:p w14:paraId="6DF6E74F" w14:textId="766F0A66" w:rsidR="007E715D" w:rsidRDefault="005956F0">
      <w:pPr>
        <w:pStyle w:val="Verzeichnis1"/>
        <w:tabs>
          <w:tab w:val="right" w:leader="dot" w:pos="7927"/>
        </w:tabs>
        <w:rPr>
          <w:rFonts w:asciiTheme="minorHAnsi" w:eastAsiaTheme="minorEastAsia" w:hAnsiTheme="minorHAnsi"/>
          <w:noProof/>
          <w:lang w:eastAsia="de-DE"/>
        </w:rPr>
      </w:pPr>
      <w:hyperlink w:anchor="_Toc148908623" w:history="1">
        <w:r w:rsidR="007E715D" w:rsidRPr="002B3F12">
          <w:rPr>
            <w:rStyle w:val="Hyperlink"/>
            <w:noProof/>
          </w:rPr>
          <w:t>Abbildungsverzeichnis</w:t>
        </w:r>
        <w:r w:rsidR="007E715D">
          <w:rPr>
            <w:noProof/>
            <w:webHidden/>
          </w:rPr>
          <w:tab/>
        </w:r>
        <w:r w:rsidR="007E715D">
          <w:rPr>
            <w:noProof/>
            <w:webHidden/>
          </w:rPr>
          <w:fldChar w:fldCharType="begin"/>
        </w:r>
        <w:r w:rsidR="007E715D">
          <w:rPr>
            <w:noProof/>
            <w:webHidden/>
          </w:rPr>
          <w:instrText xml:space="preserve"> PAGEREF _Toc148908623 \h </w:instrText>
        </w:r>
        <w:r w:rsidR="007E715D">
          <w:rPr>
            <w:noProof/>
            <w:webHidden/>
          </w:rPr>
        </w:r>
        <w:r w:rsidR="007E715D">
          <w:rPr>
            <w:noProof/>
            <w:webHidden/>
          </w:rPr>
          <w:fldChar w:fldCharType="separate"/>
        </w:r>
        <w:r w:rsidR="007E715D">
          <w:rPr>
            <w:noProof/>
            <w:webHidden/>
          </w:rPr>
          <w:t>IV</w:t>
        </w:r>
        <w:r w:rsidR="007E715D">
          <w:rPr>
            <w:noProof/>
            <w:webHidden/>
          </w:rPr>
          <w:fldChar w:fldCharType="end"/>
        </w:r>
      </w:hyperlink>
    </w:p>
    <w:p w14:paraId="3414B2FE" w14:textId="3FF16DEE" w:rsidR="007E715D" w:rsidRDefault="005956F0">
      <w:pPr>
        <w:pStyle w:val="Verzeichnis1"/>
        <w:tabs>
          <w:tab w:val="right" w:leader="dot" w:pos="7927"/>
        </w:tabs>
        <w:rPr>
          <w:rFonts w:asciiTheme="minorHAnsi" w:eastAsiaTheme="minorEastAsia" w:hAnsiTheme="minorHAnsi"/>
          <w:noProof/>
          <w:lang w:eastAsia="de-DE"/>
        </w:rPr>
      </w:pPr>
      <w:hyperlink w:anchor="_Toc148908624" w:history="1">
        <w:r w:rsidR="007E715D" w:rsidRPr="002B3F12">
          <w:rPr>
            <w:rStyle w:val="Hyperlink"/>
            <w:noProof/>
          </w:rPr>
          <w:t>Tabellenverzeichnis</w:t>
        </w:r>
        <w:r w:rsidR="007E715D">
          <w:rPr>
            <w:noProof/>
            <w:webHidden/>
          </w:rPr>
          <w:tab/>
        </w:r>
        <w:r w:rsidR="007E715D">
          <w:rPr>
            <w:noProof/>
            <w:webHidden/>
          </w:rPr>
          <w:fldChar w:fldCharType="begin"/>
        </w:r>
        <w:r w:rsidR="007E715D">
          <w:rPr>
            <w:noProof/>
            <w:webHidden/>
          </w:rPr>
          <w:instrText xml:space="preserve"> PAGEREF _Toc148908624 \h </w:instrText>
        </w:r>
        <w:r w:rsidR="007E715D">
          <w:rPr>
            <w:noProof/>
            <w:webHidden/>
          </w:rPr>
        </w:r>
        <w:r w:rsidR="007E715D">
          <w:rPr>
            <w:noProof/>
            <w:webHidden/>
          </w:rPr>
          <w:fldChar w:fldCharType="separate"/>
        </w:r>
        <w:r w:rsidR="007E715D">
          <w:rPr>
            <w:noProof/>
            <w:webHidden/>
          </w:rPr>
          <w:t>V</w:t>
        </w:r>
        <w:r w:rsidR="007E715D">
          <w:rPr>
            <w:noProof/>
            <w:webHidden/>
          </w:rPr>
          <w:fldChar w:fldCharType="end"/>
        </w:r>
      </w:hyperlink>
    </w:p>
    <w:p w14:paraId="19238654" w14:textId="148FB42C" w:rsidR="007E715D" w:rsidRDefault="005956F0">
      <w:pPr>
        <w:pStyle w:val="Verzeichnis1"/>
        <w:tabs>
          <w:tab w:val="right" w:leader="dot" w:pos="7927"/>
        </w:tabs>
        <w:rPr>
          <w:rFonts w:asciiTheme="minorHAnsi" w:eastAsiaTheme="minorEastAsia" w:hAnsiTheme="minorHAnsi"/>
          <w:noProof/>
          <w:lang w:eastAsia="de-DE"/>
        </w:rPr>
      </w:pPr>
      <w:hyperlink w:anchor="_Toc148908625" w:history="1">
        <w:r w:rsidR="007E715D" w:rsidRPr="002B3F12">
          <w:rPr>
            <w:rStyle w:val="Hyperlink"/>
            <w:noProof/>
          </w:rPr>
          <w:t>Abkürzungsverzeichnis</w:t>
        </w:r>
        <w:r w:rsidR="007E715D">
          <w:rPr>
            <w:noProof/>
            <w:webHidden/>
          </w:rPr>
          <w:tab/>
        </w:r>
        <w:r w:rsidR="007E715D">
          <w:rPr>
            <w:noProof/>
            <w:webHidden/>
          </w:rPr>
          <w:fldChar w:fldCharType="begin"/>
        </w:r>
        <w:r w:rsidR="007E715D">
          <w:rPr>
            <w:noProof/>
            <w:webHidden/>
          </w:rPr>
          <w:instrText xml:space="preserve"> PAGEREF _Toc148908625 \h </w:instrText>
        </w:r>
        <w:r w:rsidR="007E715D">
          <w:rPr>
            <w:noProof/>
            <w:webHidden/>
          </w:rPr>
        </w:r>
        <w:r w:rsidR="007E715D">
          <w:rPr>
            <w:noProof/>
            <w:webHidden/>
          </w:rPr>
          <w:fldChar w:fldCharType="separate"/>
        </w:r>
        <w:r w:rsidR="007E715D">
          <w:rPr>
            <w:noProof/>
            <w:webHidden/>
          </w:rPr>
          <w:t>VI</w:t>
        </w:r>
        <w:r w:rsidR="007E715D">
          <w:rPr>
            <w:noProof/>
            <w:webHidden/>
          </w:rPr>
          <w:fldChar w:fldCharType="end"/>
        </w:r>
      </w:hyperlink>
    </w:p>
    <w:p w14:paraId="02E50602" w14:textId="0CAACB98" w:rsidR="007E715D" w:rsidRDefault="005956F0">
      <w:pPr>
        <w:pStyle w:val="Verzeichnis1"/>
        <w:tabs>
          <w:tab w:val="right" w:leader="dot" w:pos="7927"/>
        </w:tabs>
        <w:rPr>
          <w:rFonts w:asciiTheme="minorHAnsi" w:eastAsiaTheme="minorEastAsia" w:hAnsiTheme="minorHAnsi"/>
          <w:noProof/>
          <w:lang w:eastAsia="de-DE"/>
        </w:rPr>
      </w:pPr>
      <w:hyperlink w:anchor="_Toc148908626" w:history="1">
        <w:r w:rsidR="007E715D" w:rsidRPr="002B3F12">
          <w:rPr>
            <w:rStyle w:val="Hyperlink"/>
            <w:noProof/>
          </w:rPr>
          <w:t>Literaturverzeichnis</w:t>
        </w:r>
        <w:r w:rsidR="007E715D">
          <w:rPr>
            <w:noProof/>
            <w:webHidden/>
          </w:rPr>
          <w:tab/>
        </w:r>
        <w:r w:rsidR="007E715D">
          <w:rPr>
            <w:noProof/>
            <w:webHidden/>
          </w:rPr>
          <w:fldChar w:fldCharType="begin"/>
        </w:r>
        <w:r w:rsidR="007E715D">
          <w:rPr>
            <w:noProof/>
            <w:webHidden/>
          </w:rPr>
          <w:instrText xml:space="preserve"> PAGEREF _Toc148908626 \h </w:instrText>
        </w:r>
        <w:r w:rsidR="007E715D">
          <w:rPr>
            <w:noProof/>
            <w:webHidden/>
          </w:rPr>
        </w:r>
        <w:r w:rsidR="007E715D">
          <w:rPr>
            <w:noProof/>
            <w:webHidden/>
          </w:rPr>
          <w:fldChar w:fldCharType="separate"/>
        </w:r>
        <w:r w:rsidR="007E715D">
          <w:rPr>
            <w:noProof/>
            <w:webHidden/>
          </w:rPr>
          <w:t>VII</w:t>
        </w:r>
        <w:r w:rsidR="007E715D">
          <w:rPr>
            <w:noProof/>
            <w:webHidden/>
          </w:rPr>
          <w:fldChar w:fldCharType="end"/>
        </w:r>
      </w:hyperlink>
    </w:p>
    <w:p w14:paraId="272424C3" w14:textId="6A122FE3" w:rsidR="007E715D" w:rsidRDefault="005956F0">
      <w:pPr>
        <w:pStyle w:val="Verzeichnis1"/>
        <w:tabs>
          <w:tab w:val="right" w:leader="dot" w:pos="7927"/>
        </w:tabs>
        <w:rPr>
          <w:rFonts w:asciiTheme="minorHAnsi" w:eastAsiaTheme="minorEastAsia" w:hAnsiTheme="minorHAnsi"/>
          <w:noProof/>
          <w:lang w:eastAsia="de-DE"/>
        </w:rPr>
      </w:pPr>
      <w:hyperlink w:anchor="_Toc148908627" w:history="1">
        <w:r w:rsidR="007E715D" w:rsidRPr="002B3F12">
          <w:rPr>
            <w:rStyle w:val="Hyperlink"/>
            <w:noProof/>
          </w:rPr>
          <w:t>Code-Beispiele</w:t>
        </w:r>
        <w:r w:rsidR="007E715D">
          <w:rPr>
            <w:noProof/>
            <w:webHidden/>
          </w:rPr>
          <w:tab/>
        </w:r>
        <w:r w:rsidR="007E715D">
          <w:rPr>
            <w:noProof/>
            <w:webHidden/>
          </w:rPr>
          <w:fldChar w:fldCharType="begin"/>
        </w:r>
        <w:r w:rsidR="007E715D">
          <w:rPr>
            <w:noProof/>
            <w:webHidden/>
          </w:rPr>
          <w:instrText xml:space="preserve"> PAGEREF _Toc148908627 \h </w:instrText>
        </w:r>
        <w:r w:rsidR="007E715D">
          <w:rPr>
            <w:noProof/>
            <w:webHidden/>
          </w:rPr>
        </w:r>
        <w:r w:rsidR="007E715D">
          <w:rPr>
            <w:noProof/>
            <w:webHidden/>
          </w:rPr>
          <w:fldChar w:fldCharType="separate"/>
        </w:r>
        <w:r w:rsidR="007E715D">
          <w:rPr>
            <w:noProof/>
            <w:webHidden/>
          </w:rPr>
          <w:t>IX</w:t>
        </w:r>
        <w:r w:rsidR="007E715D">
          <w:rPr>
            <w:noProof/>
            <w:webHidden/>
          </w:rPr>
          <w:fldChar w:fldCharType="end"/>
        </w:r>
      </w:hyperlink>
    </w:p>
    <w:p w14:paraId="30A322DC" w14:textId="6033716B" w:rsidR="007E715D" w:rsidRDefault="005956F0">
      <w:pPr>
        <w:pStyle w:val="Verzeichnis1"/>
        <w:tabs>
          <w:tab w:val="right" w:leader="dot" w:pos="7927"/>
        </w:tabs>
        <w:rPr>
          <w:rFonts w:asciiTheme="minorHAnsi" w:eastAsiaTheme="minorEastAsia" w:hAnsiTheme="minorHAnsi"/>
          <w:noProof/>
          <w:lang w:eastAsia="de-DE"/>
        </w:rPr>
      </w:pPr>
      <w:hyperlink w:anchor="_Toc148908628" w:history="1">
        <w:r w:rsidR="007E715D" w:rsidRPr="002B3F12">
          <w:rPr>
            <w:rStyle w:val="Hyperlink"/>
            <w:noProof/>
          </w:rPr>
          <w:t>Anhangsverzeichnis</w:t>
        </w:r>
        <w:r w:rsidR="007E715D">
          <w:rPr>
            <w:noProof/>
            <w:webHidden/>
          </w:rPr>
          <w:tab/>
        </w:r>
        <w:r w:rsidR="007E715D">
          <w:rPr>
            <w:noProof/>
            <w:webHidden/>
          </w:rPr>
          <w:fldChar w:fldCharType="begin"/>
        </w:r>
        <w:r w:rsidR="007E715D">
          <w:rPr>
            <w:noProof/>
            <w:webHidden/>
          </w:rPr>
          <w:instrText xml:space="preserve"> PAGEREF _Toc148908628 \h </w:instrText>
        </w:r>
        <w:r w:rsidR="007E715D">
          <w:rPr>
            <w:noProof/>
            <w:webHidden/>
          </w:rPr>
        </w:r>
        <w:r w:rsidR="007E715D">
          <w:rPr>
            <w:noProof/>
            <w:webHidden/>
          </w:rPr>
          <w:fldChar w:fldCharType="separate"/>
        </w:r>
        <w:r w:rsidR="007E715D">
          <w:rPr>
            <w:noProof/>
            <w:webHidden/>
          </w:rPr>
          <w:t>X</w:t>
        </w:r>
        <w:r w:rsidR="007E715D">
          <w:rPr>
            <w:noProof/>
            <w:webHidden/>
          </w:rPr>
          <w:fldChar w:fldCharType="end"/>
        </w:r>
      </w:hyperlink>
    </w:p>
    <w:p w14:paraId="7D7D307A" w14:textId="51165522" w:rsidR="007E715D" w:rsidRDefault="005956F0">
      <w:pPr>
        <w:pStyle w:val="Verzeichnis1"/>
        <w:tabs>
          <w:tab w:val="right" w:leader="dot" w:pos="7927"/>
        </w:tabs>
        <w:rPr>
          <w:rFonts w:asciiTheme="minorHAnsi" w:eastAsiaTheme="minorEastAsia" w:hAnsiTheme="minorHAnsi"/>
          <w:noProof/>
          <w:lang w:eastAsia="de-DE"/>
        </w:rPr>
      </w:pPr>
      <w:hyperlink w:anchor="_Toc148908629" w:history="1">
        <w:r w:rsidR="007E715D" w:rsidRPr="002B3F12">
          <w:rPr>
            <w:rStyle w:val="Hyperlink"/>
            <w:noProof/>
          </w:rPr>
          <w:t>Erklärung</w:t>
        </w:r>
        <w:r w:rsidR="007E715D">
          <w:rPr>
            <w:noProof/>
            <w:webHidden/>
          </w:rPr>
          <w:tab/>
        </w:r>
        <w:r w:rsidR="007E715D">
          <w:rPr>
            <w:noProof/>
            <w:webHidden/>
          </w:rPr>
          <w:fldChar w:fldCharType="begin"/>
        </w:r>
        <w:r w:rsidR="007E715D">
          <w:rPr>
            <w:noProof/>
            <w:webHidden/>
          </w:rPr>
          <w:instrText xml:space="preserve"> PAGEREF _Toc148908629 \h </w:instrText>
        </w:r>
        <w:r w:rsidR="007E715D">
          <w:rPr>
            <w:noProof/>
            <w:webHidden/>
          </w:rPr>
        </w:r>
        <w:r w:rsidR="007E715D">
          <w:rPr>
            <w:noProof/>
            <w:webHidden/>
          </w:rPr>
          <w:fldChar w:fldCharType="separate"/>
        </w:r>
        <w:r w:rsidR="007E715D">
          <w:rPr>
            <w:noProof/>
            <w:webHidden/>
          </w:rPr>
          <w:t>11</w:t>
        </w:r>
        <w:r w:rsidR="007E715D">
          <w:rPr>
            <w:noProof/>
            <w:webHidden/>
          </w:rPr>
          <w:fldChar w:fldCharType="end"/>
        </w:r>
      </w:hyperlink>
    </w:p>
    <w:p w14:paraId="2672EB15" w14:textId="46B9C15D" w:rsidR="0017066F" w:rsidRDefault="00962300" w:rsidP="00FF4F5B">
      <w:pPr>
        <w:pStyle w:val="Verzeichnis1"/>
        <w:tabs>
          <w:tab w:val="right" w:leader="dot" w:pos="9062"/>
        </w:tabs>
        <w:spacing w:line="276" w:lineRule="auto"/>
        <w:rPr>
          <w:lang w:eastAsia="de-DE"/>
        </w:rPr>
      </w:pPr>
      <w:r>
        <w:rPr>
          <w:lang w:eastAsia="de-DE"/>
        </w:rPr>
        <w:fldChar w:fldCharType="end"/>
      </w:r>
      <w:r w:rsidR="008211E4">
        <w:rPr>
          <w:lang w:eastAsia="de-DE"/>
        </w:rPr>
        <w:br w:type="page"/>
      </w:r>
    </w:p>
    <w:p w14:paraId="3F1CD501" w14:textId="77777777" w:rsidR="009220D7" w:rsidRDefault="009220D7" w:rsidP="00920A79">
      <w:pPr>
        <w:pStyle w:val="berschrift2"/>
        <w:rPr>
          <w:rFonts w:eastAsia="Times New Roman"/>
          <w:lang w:eastAsia="de-DE"/>
        </w:rPr>
        <w:sectPr w:rsidR="009220D7" w:rsidSect="00BB3EB0">
          <w:headerReference w:type="default" r:id="rId9"/>
          <w:pgSz w:w="11906" w:h="16838"/>
          <w:pgMar w:top="1418" w:right="1701" w:bottom="1418" w:left="2268" w:header="709" w:footer="624" w:gutter="0"/>
          <w:pgNumType w:fmt="upperRoman"/>
          <w:cols w:space="708"/>
          <w:docGrid w:linePitch="360"/>
        </w:sectPr>
      </w:pPr>
    </w:p>
    <w:p w14:paraId="3AE7CDD3" w14:textId="65CE1577" w:rsidR="00BC3A1D" w:rsidRDefault="00BC3A1D" w:rsidP="00C83846">
      <w:pPr>
        <w:pStyle w:val="berschrift1"/>
        <w:rPr>
          <w:rFonts w:eastAsia="Times New Roman"/>
          <w:lang w:eastAsia="de-DE"/>
        </w:rPr>
      </w:pPr>
      <w:bookmarkStart w:id="3" w:name="_Toc148908569"/>
      <w:r w:rsidRPr="006E6140">
        <w:rPr>
          <w:rFonts w:eastAsia="Times New Roman"/>
          <w:lang w:eastAsia="de-DE"/>
        </w:rPr>
        <w:lastRenderedPageBreak/>
        <w:t>Einleitung</w:t>
      </w:r>
      <w:bookmarkEnd w:id="3"/>
    </w:p>
    <w:p w14:paraId="2BD50BDA" w14:textId="56919936" w:rsidR="002A1DCA" w:rsidRDefault="007315CB" w:rsidP="00363C47">
      <w:pPr>
        <w:rPr>
          <w:lang w:eastAsia="de-DE"/>
        </w:rPr>
      </w:pPr>
      <w:r>
        <w:rPr>
          <w:lang w:eastAsia="de-DE"/>
        </w:rPr>
        <w:t>„</w:t>
      </w:r>
      <w:r w:rsidR="002A1DCA">
        <w:rPr>
          <w:lang w:eastAsia="de-DE"/>
        </w:rPr>
        <w:t>Sprechen Sie einfach diese magischen Worte aus: Ich bin ein Game Designer. [...]</w:t>
      </w:r>
      <w:r w:rsidR="00EF01CE">
        <w:rPr>
          <w:lang w:eastAsia="de-DE"/>
        </w:rPr>
        <w:t xml:space="preserve"> </w:t>
      </w:r>
      <w:r w:rsidR="002A1DCA">
        <w:rPr>
          <w:lang w:eastAsia="de-DE"/>
        </w:rPr>
        <w:t>Haben Sie es gemacht? Wenn ja, dann gratuliere ich Ihnen. Sie sind jetzt ein Game</w:t>
      </w:r>
      <w:r w:rsidR="00B95646">
        <w:rPr>
          <w:lang w:eastAsia="de-DE"/>
        </w:rPr>
        <w:t xml:space="preserve"> </w:t>
      </w:r>
      <w:r w:rsidR="002A1DCA">
        <w:rPr>
          <w:lang w:eastAsia="de-DE"/>
        </w:rPr>
        <w:t>Designer</w:t>
      </w:r>
      <w:r w:rsidRPr="00CA08EA">
        <w:rPr>
          <w:lang w:eastAsia="de-DE"/>
        </w:rPr>
        <w:t xml:space="preserve">“ </w:t>
      </w:r>
      <w:r w:rsidR="006B5545" w:rsidRPr="00CA08EA">
        <w:rPr>
          <w:lang w:eastAsia="de-DE"/>
        </w:rPr>
        <w:t>(</w:t>
      </w:r>
      <w:r w:rsidR="002A1DCA" w:rsidRPr="00CA08EA">
        <w:rPr>
          <w:lang w:eastAsia="de-DE"/>
        </w:rPr>
        <w:t>Schell, 2020, S. 37</w:t>
      </w:r>
      <w:r w:rsidR="006B5545" w:rsidRPr="00CA08EA">
        <w:rPr>
          <w:lang w:eastAsia="de-DE"/>
        </w:rPr>
        <w:t>)</w:t>
      </w:r>
      <w:r w:rsidR="00DF6CC0" w:rsidRPr="00CA08EA">
        <w:rPr>
          <w:lang w:eastAsia="de-DE"/>
        </w:rPr>
        <w:t>.</w:t>
      </w:r>
      <w:r w:rsidR="002A1DCA" w:rsidRPr="00CA08EA">
        <w:rPr>
          <w:lang w:eastAsia="de-DE"/>
        </w:rPr>
        <w:t xml:space="preserve"> Dieses</w:t>
      </w:r>
      <w:r w:rsidR="002A1DCA">
        <w:rPr>
          <w:lang w:eastAsia="de-DE"/>
        </w:rPr>
        <w:t xml:space="preserve"> Zitat stammt von Jesse Schell; Hochschullehrer</w:t>
      </w:r>
      <w:r w:rsidR="0088621F">
        <w:rPr>
          <w:lang w:eastAsia="de-DE"/>
        </w:rPr>
        <w:t xml:space="preserve"> </w:t>
      </w:r>
      <w:r w:rsidR="00BF246D">
        <w:rPr>
          <w:lang w:eastAsia="de-DE"/>
        </w:rPr>
        <w:t>für</w:t>
      </w:r>
      <w:r w:rsidR="002A1DCA">
        <w:rPr>
          <w:lang w:eastAsia="de-DE"/>
        </w:rPr>
        <w:t xml:space="preserve"> Unterhaltungstechnologie am Entertainment Technology Center in Pittsburgh, USA.</w:t>
      </w:r>
      <w:r w:rsidR="0088621F">
        <w:rPr>
          <w:lang w:eastAsia="de-DE"/>
        </w:rPr>
        <w:t xml:space="preserve"> </w:t>
      </w:r>
      <w:r w:rsidR="002A1DCA">
        <w:rPr>
          <w:lang w:eastAsia="de-DE"/>
        </w:rPr>
        <w:t xml:space="preserve">Er ermutigt </w:t>
      </w:r>
      <w:r w:rsidR="00BF246D">
        <w:rPr>
          <w:lang w:eastAsia="de-DE"/>
        </w:rPr>
        <w:t>Anfänger</w:t>
      </w:r>
      <w:r w:rsidR="002A1DCA">
        <w:rPr>
          <w:lang w:eastAsia="de-DE"/>
        </w:rPr>
        <w:t xml:space="preserve"> in seinem Buch ”Die Kunst des Game Designs”, sich selbst bereits</w:t>
      </w:r>
      <w:r w:rsidR="0088621F">
        <w:rPr>
          <w:lang w:eastAsia="de-DE"/>
        </w:rPr>
        <w:t xml:space="preserve"> </w:t>
      </w:r>
      <w:r w:rsidR="002A1DCA">
        <w:rPr>
          <w:lang w:eastAsia="de-DE"/>
        </w:rPr>
        <w:t>als Gamedesigner zu bezeichnen</w:t>
      </w:r>
      <w:r w:rsidR="00FF26B5">
        <w:rPr>
          <w:lang w:eastAsia="de-DE"/>
        </w:rPr>
        <w:t>,</w:t>
      </w:r>
      <w:r w:rsidR="002A1DCA">
        <w:rPr>
          <w:lang w:eastAsia="de-DE"/>
        </w:rPr>
        <w:t xml:space="preserve"> auch wenn sie sich noch in den ersten Schritten hin</w:t>
      </w:r>
      <w:r w:rsidR="0088621F">
        <w:rPr>
          <w:lang w:eastAsia="de-DE"/>
        </w:rPr>
        <w:t xml:space="preserve"> </w:t>
      </w:r>
      <w:r w:rsidR="002A1DCA">
        <w:rPr>
          <w:lang w:eastAsia="de-DE"/>
        </w:rPr>
        <w:t>zum Game Designer oder Videospiele Entwickler befinden. Wenn wir</w:t>
      </w:r>
      <w:r w:rsidR="0088621F">
        <w:rPr>
          <w:lang w:eastAsia="de-DE"/>
        </w:rPr>
        <w:t xml:space="preserve"> </w:t>
      </w:r>
      <w:r w:rsidR="002A1DCA">
        <w:rPr>
          <w:lang w:eastAsia="de-DE"/>
        </w:rPr>
        <w:t>den Worten von</w:t>
      </w:r>
      <w:r w:rsidR="0088621F">
        <w:rPr>
          <w:lang w:eastAsia="de-DE"/>
        </w:rPr>
        <w:t xml:space="preserve"> </w:t>
      </w:r>
      <w:r w:rsidR="002A1DCA">
        <w:rPr>
          <w:lang w:eastAsia="de-DE"/>
        </w:rPr>
        <w:t xml:space="preserve">Jesse Schell </w:t>
      </w:r>
      <w:r w:rsidR="00FF26B5">
        <w:rPr>
          <w:lang w:eastAsia="de-DE"/>
        </w:rPr>
        <w:t>Glauben</w:t>
      </w:r>
      <w:r w:rsidR="002A1DCA">
        <w:rPr>
          <w:lang w:eastAsia="de-DE"/>
        </w:rPr>
        <w:t xml:space="preserve"> schenken, ist Gamedesigner werden nicht schwer, denn es </w:t>
      </w:r>
      <w:r w:rsidR="00BF246D">
        <w:rPr>
          <w:lang w:eastAsia="de-DE"/>
        </w:rPr>
        <w:t>fängt</w:t>
      </w:r>
      <w:r w:rsidR="002A1DCA">
        <w:rPr>
          <w:lang w:eastAsia="de-DE"/>
        </w:rPr>
        <w:t xml:space="preserve"> in</w:t>
      </w:r>
      <w:r w:rsidR="0088621F">
        <w:rPr>
          <w:lang w:eastAsia="de-DE"/>
        </w:rPr>
        <w:t xml:space="preserve"> </w:t>
      </w:r>
      <w:r w:rsidR="002A1DCA">
        <w:rPr>
          <w:lang w:eastAsia="de-DE"/>
        </w:rPr>
        <w:t xml:space="preserve">erster Linie bei einem </w:t>
      </w:r>
      <w:r w:rsidR="00CA08EA">
        <w:rPr>
          <w:lang w:eastAsia="de-DE"/>
        </w:rPr>
        <w:t>selbst</w:t>
      </w:r>
      <w:r w:rsidR="002A1DCA">
        <w:rPr>
          <w:lang w:eastAsia="de-DE"/>
        </w:rPr>
        <w:t xml:space="preserve"> an.</w:t>
      </w:r>
    </w:p>
    <w:p w14:paraId="690767CA" w14:textId="3DF253B4" w:rsidR="002A1DCA" w:rsidRPr="00596581" w:rsidRDefault="002A1DCA" w:rsidP="00363C47">
      <w:pPr>
        <w:rPr>
          <w:highlight w:val="yellow"/>
          <w:lang w:eastAsia="de-DE"/>
        </w:rPr>
      </w:pPr>
      <w:r>
        <w:rPr>
          <w:lang w:eastAsia="de-DE"/>
        </w:rPr>
        <w:t xml:space="preserve">Um als professioneller Videospieler zu arbeiten oder einer zu werden zeigt </w:t>
      </w:r>
      <w:r w:rsidRPr="00C74749">
        <w:rPr>
          <w:lang w:eastAsia="de-DE"/>
        </w:rPr>
        <w:t>Wan</w:t>
      </w:r>
      <w:r>
        <w:rPr>
          <w:lang w:eastAsia="de-DE"/>
        </w:rPr>
        <w:t xml:space="preserve">g </w:t>
      </w:r>
      <w:r w:rsidR="007117D9">
        <w:rPr>
          <w:lang w:eastAsia="de-DE"/>
        </w:rPr>
        <w:t>(</w:t>
      </w:r>
      <w:r>
        <w:rPr>
          <w:lang w:eastAsia="de-DE"/>
        </w:rPr>
        <w:t>2023, S.</w:t>
      </w:r>
      <w:r w:rsidR="007117D9">
        <w:rPr>
          <w:lang w:eastAsia="de-DE"/>
        </w:rPr>
        <w:t xml:space="preserve"> </w:t>
      </w:r>
      <w:r>
        <w:rPr>
          <w:lang w:eastAsia="de-DE"/>
        </w:rPr>
        <w:t>251</w:t>
      </w:r>
      <w:r w:rsidR="007117D9">
        <w:rPr>
          <w:lang w:eastAsia="de-DE"/>
        </w:rPr>
        <w:t>)</w:t>
      </w:r>
      <w:r>
        <w:rPr>
          <w:lang w:eastAsia="de-DE"/>
        </w:rPr>
        <w:t xml:space="preserve"> drei Wege auf. Die erste </w:t>
      </w:r>
      <w:r w:rsidR="00BF246D">
        <w:rPr>
          <w:lang w:eastAsia="de-DE"/>
        </w:rPr>
        <w:t>Möglichkeit</w:t>
      </w:r>
      <w:r>
        <w:rPr>
          <w:lang w:eastAsia="de-DE"/>
        </w:rPr>
        <w:t xml:space="preserve"> besteht darin, in einem großen Video-</w:t>
      </w:r>
      <w:r w:rsidR="00BF246D">
        <w:rPr>
          <w:lang w:eastAsia="de-DE"/>
        </w:rPr>
        <w:t>S</w:t>
      </w:r>
      <w:r>
        <w:rPr>
          <w:lang w:eastAsia="de-DE"/>
        </w:rPr>
        <w:t>pielentwicklungsstudio zu arbeiten, das in der Regel aus mehreren hundert Angestellten</w:t>
      </w:r>
      <w:r w:rsidR="0088621F">
        <w:rPr>
          <w:lang w:eastAsia="de-DE"/>
        </w:rPr>
        <w:t xml:space="preserve"> </w:t>
      </w:r>
      <w:r>
        <w:rPr>
          <w:lang w:eastAsia="de-DE"/>
        </w:rPr>
        <w:t>besteht. In solchen großen Studios ist es ¨</w:t>
      </w:r>
      <w:r w:rsidR="006818B1">
        <w:rPr>
          <w:lang w:eastAsia="de-DE"/>
        </w:rPr>
        <w:t>üblich</w:t>
      </w:r>
      <w:r>
        <w:rPr>
          <w:lang w:eastAsia="de-DE"/>
        </w:rPr>
        <w:t xml:space="preserve"> mit einem sehr kleinen Aufgabenbereich</w:t>
      </w:r>
      <w:r w:rsidR="0088621F">
        <w:rPr>
          <w:lang w:eastAsia="de-DE"/>
        </w:rPr>
        <w:t xml:space="preserve"> </w:t>
      </w:r>
      <w:r w:rsidR="006818B1">
        <w:rPr>
          <w:lang w:eastAsia="de-DE"/>
        </w:rPr>
        <w:t>beschäftigt</w:t>
      </w:r>
      <w:r>
        <w:rPr>
          <w:lang w:eastAsia="de-DE"/>
        </w:rPr>
        <w:t xml:space="preserve"> zu sein und quasi ein Spezialist in diesem Bereich zu werden. Der zweite Weg</w:t>
      </w:r>
      <w:r w:rsidR="0088621F">
        <w:rPr>
          <w:lang w:eastAsia="de-DE"/>
        </w:rPr>
        <w:t xml:space="preserve"> </w:t>
      </w:r>
      <w:r>
        <w:rPr>
          <w:lang w:eastAsia="de-DE"/>
        </w:rPr>
        <w:t xml:space="preserve">besteht </w:t>
      </w:r>
      <w:r w:rsidR="006818B1">
        <w:rPr>
          <w:lang w:eastAsia="de-DE"/>
        </w:rPr>
        <w:t>darin, in</w:t>
      </w:r>
      <w:r>
        <w:rPr>
          <w:lang w:eastAsia="de-DE"/>
        </w:rPr>
        <w:t xml:space="preserve"> einem kleinerem Entwicklerstudio anzufangen, in denen der Entwickler</w:t>
      </w:r>
      <w:r w:rsidR="0088621F">
        <w:rPr>
          <w:lang w:eastAsia="de-DE"/>
        </w:rPr>
        <w:t xml:space="preserve"> </w:t>
      </w:r>
      <w:r>
        <w:rPr>
          <w:lang w:eastAsia="de-DE"/>
        </w:rPr>
        <w:t>meistens mehrere Aufgabengebiete abdeckt. Der Vorteil bei diesen beiden Wegen ist es,</w:t>
      </w:r>
      <w:r w:rsidR="00596581">
        <w:rPr>
          <w:lang w:eastAsia="de-DE"/>
        </w:rPr>
        <w:t xml:space="preserve"> </w:t>
      </w:r>
      <w:r>
        <w:rPr>
          <w:lang w:eastAsia="de-DE"/>
        </w:rPr>
        <w:t>dass ein Entwickler von anderen erfahreneren Entwickler</w:t>
      </w:r>
      <w:r w:rsidR="00596581">
        <w:rPr>
          <w:lang w:eastAsia="de-DE"/>
        </w:rPr>
        <w:t>n</w:t>
      </w:r>
      <w:r>
        <w:rPr>
          <w:lang w:eastAsia="de-DE"/>
        </w:rPr>
        <w:t xml:space="preserve"> lernen kann. Der dritte und</w:t>
      </w:r>
      <w:r w:rsidR="00596581">
        <w:rPr>
          <w:lang w:eastAsia="de-DE"/>
        </w:rPr>
        <w:t xml:space="preserve"> </w:t>
      </w:r>
      <w:r>
        <w:rPr>
          <w:lang w:eastAsia="de-DE"/>
        </w:rPr>
        <w:t>letzte Weg ist der Weg als Videospielentwickler, welcher im Alleingang oder in einem</w:t>
      </w:r>
      <w:r w:rsidR="00596581">
        <w:rPr>
          <w:lang w:eastAsia="de-DE"/>
        </w:rPr>
        <w:t xml:space="preserve"> </w:t>
      </w:r>
      <w:r>
        <w:rPr>
          <w:lang w:eastAsia="de-DE"/>
        </w:rPr>
        <w:t>sehr kleinen Team Videospiele entwickelt. Hierbei ist der Entwickler gezwungen alle Aufgaben zu ¨</w:t>
      </w:r>
      <w:r w:rsidR="006818B1">
        <w:rPr>
          <w:lang w:eastAsia="de-DE"/>
        </w:rPr>
        <w:t>übernehmen</w:t>
      </w:r>
      <w:r>
        <w:rPr>
          <w:lang w:eastAsia="de-DE"/>
        </w:rPr>
        <w:t xml:space="preserve"> die </w:t>
      </w:r>
      <w:r w:rsidR="00596581">
        <w:rPr>
          <w:lang w:eastAsia="de-DE"/>
        </w:rPr>
        <w:t>anfallen,</w:t>
      </w:r>
      <w:r>
        <w:rPr>
          <w:lang w:eastAsia="de-DE"/>
        </w:rPr>
        <w:t xml:space="preserve"> um ein Videospiel umzusetzen.</w:t>
      </w:r>
    </w:p>
    <w:p w14:paraId="2C4EFC43" w14:textId="79003498" w:rsidR="00891B16" w:rsidRDefault="002A1DCA" w:rsidP="00363C47">
      <w:pPr>
        <w:rPr>
          <w:lang w:eastAsia="de-DE"/>
        </w:rPr>
      </w:pPr>
      <w:r>
        <w:rPr>
          <w:lang w:eastAsia="de-DE"/>
        </w:rPr>
        <w:t xml:space="preserve">Um nochmal kurz Bezug auf Jesse Shell zu nehmen, macht es </w:t>
      </w:r>
      <w:r w:rsidR="006818B1">
        <w:rPr>
          <w:lang w:eastAsia="de-DE"/>
        </w:rPr>
        <w:t>für</w:t>
      </w:r>
      <w:r>
        <w:rPr>
          <w:lang w:eastAsia="de-DE"/>
        </w:rPr>
        <w:t xml:space="preserve"> mich sehr viel Sinn,</w:t>
      </w:r>
      <w:r w:rsidR="00891B16">
        <w:rPr>
          <w:lang w:eastAsia="de-DE"/>
        </w:rPr>
        <w:t xml:space="preserve"> </w:t>
      </w:r>
      <w:r>
        <w:rPr>
          <w:lang w:eastAsia="de-DE"/>
        </w:rPr>
        <w:t xml:space="preserve">sich selbst als Game Designer zu sehen und damit den Schritt zu wagen </w:t>
      </w:r>
      <w:proofErr w:type="gramStart"/>
      <w:r>
        <w:rPr>
          <w:lang w:eastAsia="de-DE"/>
        </w:rPr>
        <w:t>alleine</w:t>
      </w:r>
      <w:proofErr w:type="gramEnd"/>
      <w:r>
        <w:rPr>
          <w:lang w:eastAsia="de-DE"/>
        </w:rPr>
        <w:t xml:space="preserve"> ein</w:t>
      </w:r>
      <w:r w:rsidR="00891B16">
        <w:rPr>
          <w:lang w:eastAsia="de-DE"/>
        </w:rPr>
        <w:t xml:space="preserve"> </w:t>
      </w:r>
      <w:r>
        <w:rPr>
          <w:lang w:eastAsia="de-DE"/>
        </w:rPr>
        <w:t>eigene</w:t>
      </w:r>
      <w:r w:rsidR="002750AC">
        <w:rPr>
          <w:lang w:eastAsia="de-DE"/>
        </w:rPr>
        <w:t>s</w:t>
      </w:r>
      <w:r>
        <w:rPr>
          <w:lang w:eastAsia="de-DE"/>
        </w:rPr>
        <w:t xml:space="preserve"> Videospiel zu entwickeln.</w:t>
      </w:r>
    </w:p>
    <w:p w14:paraId="12C13825" w14:textId="75D9471B" w:rsidR="0019655F" w:rsidRPr="0019655F" w:rsidRDefault="002A1DCA" w:rsidP="00363C47">
      <w:pPr>
        <w:rPr>
          <w:lang w:eastAsia="de-DE"/>
        </w:rPr>
      </w:pPr>
      <w:r>
        <w:rPr>
          <w:lang w:eastAsia="de-DE"/>
        </w:rPr>
        <w:t xml:space="preserve">Die neusten Entwicklungen in Bereich der </w:t>
      </w:r>
      <w:r w:rsidR="006818B1">
        <w:rPr>
          <w:lang w:eastAsia="de-DE"/>
        </w:rPr>
        <w:t>Künstlichen</w:t>
      </w:r>
      <w:r>
        <w:rPr>
          <w:lang w:eastAsia="de-DE"/>
        </w:rPr>
        <w:t xml:space="preserve"> Intelligenzen wie den </w:t>
      </w:r>
      <w:r w:rsidRPr="002750AC">
        <w:rPr>
          <w:highlight w:val="cyan"/>
          <w:lang w:eastAsia="de-DE"/>
        </w:rPr>
        <w:t>Chatbot</w:t>
      </w:r>
      <w:r w:rsidR="002750AC">
        <w:rPr>
          <w:lang w:eastAsia="de-DE"/>
        </w:rPr>
        <w:t xml:space="preserve"> </w:t>
      </w:r>
      <w:proofErr w:type="spellStart"/>
      <w:r>
        <w:rPr>
          <w:lang w:eastAsia="de-DE"/>
        </w:rPr>
        <w:t>ChatGTP</w:t>
      </w:r>
      <w:proofErr w:type="spellEnd"/>
      <w:r>
        <w:rPr>
          <w:lang w:eastAsia="de-DE"/>
        </w:rPr>
        <w:t xml:space="preserve"> und</w:t>
      </w:r>
      <w:r w:rsidR="006818B1">
        <w:rPr>
          <w:lang w:eastAsia="de-DE"/>
        </w:rPr>
        <w:t xml:space="preserve"> </w:t>
      </w:r>
      <w:proofErr w:type="spellStart"/>
      <w:r>
        <w:rPr>
          <w:lang w:eastAsia="de-DE"/>
        </w:rPr>
        <w:t>Midjourney</w:t>
      </w:r>
      <w:proofErr w:type="spellEnd"/>
      <w:r>
        <w:rPr>
          <w:lang w:eastAsia="de-DE"/>
        </w:rPr>
        <w:t xml:space="preserve"> haben mich auf die Idee gebracht, ein Videospiel mit Hilfe verschiedener KI-Systeme zu entwickeln. Denn ein Videospiel </w:t>
      </w:r>
      <w:r w:rsidR="009B65D4">
        <w:rPr>
          <w:lang w:eastAsia="de-DE"/>
        </w:rPr>
        <w:t xml:space="preserve">als einzelne Person </w:t>
      </w:r>
      <w:r>
        <w:rPr>
          <w:lang w:eastAsia="de-DE"/>
        </w:rPr>
        <w:t xml:space="preserve">zu </w:t>
      </w:r>
      <w:proofErr w:type="gramStart"/>
      <w:r>
        <w:rPr>
          <w:lang w:eastAsia="de-DE"/>
        </w:rPr>
        <w:t>entwickeln</w:t>
      </w:r>
      <w:proofErr w:type="gramEnd"/>
      <w:r w:rsidR="002750AC">
        <w:rPr>
          <w:lang w:eastAsia="de-DE"/>
        </w:rPr>
        <w:t xml:space="preserve"> </w:t>
      </w:r>
      <w:r>
        <w:rPr>
          <w:lang w:eastAsia="de-DE"/>
        </w:rPr>
        <w:t xml:space="preserve">erfordert eine Menge </w:t>
      </w:r>
      <w:r w:rsidR="007F26F2">
        <w:rPr>
          <w:lang w:eastAsia="de-DE"/>
        </w:rPr>
        <w:t>Fähigkeiten</w:t>
      </w:r>
      <w:r>
        <w:rPr>
          <w:lang w:eastAsia="de-DE"/>
        </w:rPr>
        <w:t xml:space="preserve"> in ganz verschiedenen Bereichen wie Grafik Design,</w:t>
      </w:r>
      <w:r w:rsidR="009B65D4">
        <w:rPr>
          <w:lang w:eastAsia="de-DE"/>
        </w:rPr>
        <w:t xml:space="preserve"> </w:t>
      </w:r>
      <w:r>
        <w:rPr>
          <w:lang w:eastAsia="de-DE"/>
        </w:rPr>
        <w:t xml:space="preserve">Programmierung oder Soundgestaltung </w:t>
      </w:r>
      <w:r w:rsidR="006B5AC9">
        <w:rPr>
          <w:lang w:eastAsia="de-DE"/>
        </w:rPr>
        <w:t>(</w:t>
      </w:r>
      <w:r>
        <w:rPr>
          <w:lang w:eastAsia="de-DE"/>
        </w:rPr>
        <w:t>Wang, 2023, S.</w:t>
      </w:r>
      <w:r w:rsidR="005C2629">
        <w:rPr>
          <w:lang w:eastAsia="de-DE"/>
        </w:rPr>
        <w:t xml:space="preserve"> 251</w:t>
      </w:r>
      <w:r w:rsidR="006B5AC9">
        <w:rPr>
          <w:lang w:eastAsia="de-DE"/>
        </w:rPr>
        <w:t>)</w:t>
      </w:r>
      <w:r w:rsidR="00346E8E">
        <w:rPr>
          <w:lang w:eastAsia="de-DE"/>
        </w:rPr>
        <w:t>.</w:t>
      </w:r>
      <w:r>
        <w:rPr>
          <w:lang w:eastAsia="de-DE"/>
        </w:rPr>
        <w:t xml:space="preserve"> Daher finde ich es spannend mich mit verschiedenen KI-</w:t>
      </w:r>
      <w:r w:rsidR="007F26F2">
        <w:rPr>
          <w:lang w:eastAsia="de-DE"/>
        </w:rPr>
        <w:t>Systemen</w:t>
      </w:r>
      <w:r>
        <w:rPr>
          <w:lang w:eastAsia="de-DE"/>
        </w:rPr>
        <w:t xml:space="preserve"> zu </w:t>
      </w:r>
      <w:r w:rsidR="007F26F2">
        <w:rPr>
          <w:lang w:eastAsia="de-DE"/>
        </w:rPr>
        <w:t>beschäftigen</w:t>
      </w:r>
      <w:r>
        <w:rPr>
          <w:lang w:eastAsia="de-DE"/>
        </w:rPr>
        <w:t xml:space="preserve"> und herauszuarbeiten, ob und</w:t>
      </w:r>
      <w:r w:rsidR="009B65D4">
        <w:rPr>
          <w:lang w:eastAsia="de-DE"/>
        </w:rPr>
        <w:t xml:space="preserve"> </w:t>
      </w:r>
      <w:r>
        <w:rPr>
          <w:lang w:eastAsia="de-DE"/>
        </w:rPr>
        <w:t xml:space="preserve">in welchen Bereichen </w:t>
      </w:r>
      <w:r w:rsidR="00D759D3">
        <w:rPr>
          <w:lang w:eastAsia="de-DE"/>
        </w:rPr>
        <w:t>sie</w:t>
      </w:r>
      <w:r>
        <w:rPr>
          <w:lang w:eastAsia="de-DE"/>
        </w:rPr>
        <w:t xml:space="preserve"> Entwickler von Videospielen </w:t>
      </w:r>
      <w:r w:rsidR="007F26F2">
        <w:rPr>
          <w:lang w:eastAsia="de-DE"/>
        </w:rPr>
        <w:t>unterstützen</w:t>
      </w:r>
      <w:r>
        <w:rPr>
          <w:lang w:eastAsia="de-DE"/>
        </w:rPr>
        <w:t xml:space="preserve"> </w:t>
      </w:r>
      <w:r w:rsidR="007F26F2">
        <w:rPr>
          <w:lang w:eastAsia="de-DE"/>
        </w:rPr>
        <w:t>können.</w:t>
      </w:r>
    </w:p>
    <w:p w14:paraId="75315207" w14:textId="05374EB0" w:rsidR="00BC3A1D" w:rsidRDefault="00BC3A1D" w:rsidP="00247856">
      <w:pPr>
        <w:pStyle w:val="berschrift2"/>
        <w:rPr>
          <w:rFonts w:eastAsia="Times New Roman"/>
          <w:lang w:eastAsia="de-DE"/>
        </w:rPr>
      </w:pPr>
      <w:bookmarkStart w:id="4" w:name="_Toc148908570"/>
      <w:r w:rsidRPr="006E6140">
        <w:rPr>
          <w:rFonts w:eastAsia="Times New Roman"/>
          <w:lang w:eastAsia="de-DE"/>
        </w:rPr>
        <w:lastRenderedPageBreak/>
        <w:t>Motivation</w:t>
      </w:r>
      <w:bookmarkEnd w:id="4"/>
    </w:p>
    <w:p w14:paraId="726BDFB5" w14:textId="77777777" w:rsidR="00645422" w:rsidRDefault="00C75BCC" w:rsidP="00795F73">
      <w:pPr>
        <w:rPr>
          <w:lang w:eastAsia="de-DE"/>
        </w:rPr>
      </w:pPr>
      <w:r>
        <w:rPr>
          <w:lang w:eastAsia="de-DE"/>
        </w:rPr>
        <w:t>Länger</w:t>
      </w:r>
      <w:r w:rsidR="00795F73">
        <w:rPr>
          <w:lang w:eastAsia="de-DE"/>
        </w:rPr>
        <w:t xml:space="preserve"> als ich denken kann, spiele ich Videospiele. Das Nintendo Entertainment System</w:t>
      </w:r>
      <w:r w:rsidR="00645422">
        <w:rPr>
          <w:lang w:eastAsia="de-DE"/>
        </w:rPr>
        <w:t xml:space="preserve"> </w:t>
      </w:r>
      <w:r>
        <w:rPr>
          <w:lang w:eastAsia="de-DE"/>
        </w:rPr>
        <w:t>gehörte</w:t>
      </w:r>
      <w:r w:rsidR="00795F73">
        <w:rPr>
          <w:lang w:eastAsia="de-DE"/>
        </w:rPr>
        <w:t xml:space="preserve"> zu meiner Welt als Kind wie mein zu Hause und die Natur draußen. Obwohl wir</w:t>
      </w:r>
      <w:r w:rsidR="00645422">
        <w:rPr>
          <w:lang w:eastAsia="de-DE"/>
        </w:rPr>
        <w:t xml:space="preserve"> </w:t>
      </w:r>
      <w:r w:rsidR="00795F73">
        <w:rPr>
          <w:lang w:eastAsia="de-DE"/>
        </w:rPr>
        <w:t>nie viel Geld hatten, hatten wir doch an dem kleinen R</w:t>
      </w:r>
      <w:r>
        <w:rPr>
          <w:lang w:eastAsia="de-DE"/>
        </w:rPr>
        <w:t>öh</w:t>
      </w:r>
      <w:r w:rsidR="00795F73">
        <w:rPr>
          <w:lang w:eastAsia="de-DE"/>
        </w:rPr>
        <w:t>renfernsehr im Wohnzimmer</w:t>
      </w:r>
      <w:r w:rsidR="00645422">
        <w:rPr>
          <w:lang w:eastAsia="de-DE"/>
        </w:rPr>
        <w:t xml:space="preserve"> </w:t>
      </w:r>
      <w:r w:rsidR="00795F73">
        <w:rPr>
          <w:lang w:eastAsia="de-DE"/>
        </w:rPr>
        <w:t xml:space="preserve">diesen </w:t>
      </w:r>
      <w:proofErr w:type="gramStart"/>
      <w:r w:rsidR="00795F73">
        <w:rPr>
          <w:lang w:eastAsia="de-DE"/>
        </w:rPr>
        <w:t>Wunderkasten</w:t>
      </w:r>
      <w:proofErr w:type="gramEnd"/>
      <w:r w:rsidR="00795F73">
        <w:rPr>
          <w:lang w:eastAsia="de-DE"/>
        </w:rPr>
        <w:t xml:space="preserve"> in dem ich in Super Mario die Pri</w:t>
      </w:r>
      <w:r>
        <w:rPr>
          <w:lang w:eastAsia="de-DE"/>
        </w:rPr>
        <w:t>n</w:t>
      </w:r>
      <w:r w:rsidR="00795F73">
        <w:rPr>
          <w:lang w:eastAsia="de-DE"/>
        </w:rPr>
        <w:t>zess</w:t>
      </w:r>
      <w:r>
        <w:rPr>
          <w:lang w:eastAsia="de-DE"/>
        </w:rPr>
        <w:t>i</w:t>
      </w:r>
      <w:r w:rsidR="00795F73">
        <w:rPr>
          <w:lang w:eastAsia="de-DE"/>
        </w:rPr>
        <w:t>n retten musste, Enten mit</w:t>
      </w:r>
      <w:r w:rsidR="00645422">
        <w:rPr>
          <w:lang w:eastAsia="de-DE"/>
        </w:rPr>
        <w:t xml:space="preserve"> </w:t>
      </w:r>
      <w:r w:rsidR="00795F73">
        <w:rPr>
          <w:lang w:eastAsia="de-DE"/>
        </w:rPr>
        <w:t xml:space="preserve">dem NES </w:t>
      </w:r>
      <w:proofErr w:type="spellStart"/>
      <w:r w:rsidR="00795F73">
        <w:rPr>
          <w:lang w:eastAsia="de-DE"/>
        </w:rPr>
        <w:t>Zapper</w:t>
      </w:r>
      <w:proofErr w:type="spellEnd"/>
      <w:r w:rsidR="00795F73">
        <w:rPr>
          <w:lang w:eastAsia="de-DE"/>
        </w:rPr>
        <w:t xml:space="preserve"> in Duck </w:t>
      </w:r>
      <w:proofErr w:type="spellStart"/>
      <w:r w:rsidR="00795F73">
        <w:rPr>
          <w:lang w:eastAsia="de-DE"/>
        </w:rPr>
        <w:t>Hunt</w:t>
      </w:r>
      <w:proofErr w:type="spellEnd"/>
      <w:r w:rsidR="00795F73">
        <w:rPr>
          <w:lang w:eastAsia="de-DE"/>
        </w:rPr>
        <w:t xml:space="preserve"> jagte, und in Teenage Mutant Ninja </w:t>
      </w:r>
      <w:proofErr w:type="spellStart"/>
      <w:r w:rsidR="00795F73">
        <w:rPr>
          <w:lang w:eastAsia="de-DE"/>
        </w:rPr>
        <w:t>Turtels</w:t>
      </w:r>
      <w:proofErr w:type="spellEnd"/>
      <w:r w:rsidR="00795F73">
        <w:rPr>
          <w:lang w:eastAsia="de-DE"/>
        </w:rPr>
        <w:t xml:space="preserve"> 2 jeden</w:t>
      </w:r>
      <w:r w:rsidR="00645422">
        <w:rPr>
          <w:lang w:eastAsia="de-DE"/>
        </w:rPr>
        <w:t xml:space="preserve"> </w:t>
      </w:r>
      <w:r w:rsidR="00795F73">
        <w:rPr>
          <w:lang w:eastAsia="de-DE"/>
        </w:rPr>
        <w:t xml:space="preserve">Sieg mit dem Schlachtruf </w:t>
      </w:r>
      <w:proofErr w:type="spellStart"/>
      <w:r w:rsidR="00795F73">
        <w:rPr>
          <w:lang w:eastAsia="de-DE"/>
        </w:rPr>
        <w:t>Cowabunga</w:t>
      </w:r>
      <w:proofErr w:type="spellEnd"/>
      <w:r w:rsidR="00795F73">
        <w:rPr>
          <w:lang w:eastAsia="de-DE"/>
        </w:rPr>
        <w:t xml:space="preserve"> feierte.</w:t>
      </w:r>
    </w:p>
    <w:p w14:paraId="26457281" w14:textId="54835AE2" w:rsidR="00795F73" w:rsidRDefault="00E60B9D" w:rsidP="00795F73">
      <w:pPr>
        <w:rPr>
          <w:lang w:eastAsia="de-DE"/>
        </w:rPr>
      </w:pPr>
      <w:r>
        <w:rPr>
          <w:lang w:eastAsia="de-DE"/>
        </w:rPr>
        <w:t>Während</w:t>
      </w:r>
      <w:r w:rsidR="00795F73">
        <w:rPr>
          <w:lang w:eastAsia="de-DE"/>
        </w:rPr>
        <w:t xml:space="preserve"> ich als Kind nie das letzte Level in Teenage Mutant Ninja </w:t>
      </w:r>
      <w:proofErr w:type="spellStart"/>
      <w:r w:rsidR="00795F73">
        <w:rPr>
          <w:lang w:eastAsia="de-DE"/>
        </w:rPr>
        <w:t>Turtel</w:t>
      </w:r>
      <w:proofErr w:type="spellEnd"/>
      <w:r w:rsidR="00795F73">
        <w:rPr>
          <w:lang w:eastAsia="de-DE"/>
        </w:rPr>
        <w:t xml:space="preserve"> geschafft</w:t>
      </w:r>
      <w:r w:rsidR="00645422">
        <w:rPr>
          <w:lang w:eastAsia="de-DE"/>
        </w:rPr>
        <w:t xml:space="preserve"> </w:t>
      </w:r>
      <w:r w:rsidR="00795F73">
        <w:rPr>
          <w:lang w:eastAsia="de-DE"/>
        </w:rPr>
        <w:t>habe, war ich so frustriert das ich gesagt habe, das</w:t>
      </w:r>
      <w:r w:rsidR="00645422">
        <w:rPr>
          <w:lang w:eastAsia="de-DE"/>
        </w:rPr>
        <w:t>s</w:t>
      </w:r>
      <w:r w:rsidR="00795F73">
        <w:rPr>
          <w:lang w:eastAsia="de-DE"/>
        </w:rPr>
        <w:t xml:space="preserve"> das Spiel niemand schaffen kann.</w:t>
      </w:r>
      <w:r w:rsidR="00645422">
        <w:rPr>
          <w:lang w:eastAsia="de-DE"/>
        </w:rPr>
        <w:t xml:space="preserve"> </w:t>
      </w:r>
      <w:r w:rsidR="00795F73">
        <w:rPr>
          <w:lang w:eastAsia="de-DE"/>
        </w:rPr>
        <w:t xml:space="preserve">Mein Bruder Patrick hat mich in diesem </w:t>
      </w:r>
      <w:r w:rsidR="00C75BCC">
        <w:rPr>
          <w:lang w:eastAsia="de-DE"/>
        </w:rPr>
        <w:t>Moment</w:t>
      </w:r>
      <w:r w:rsidR="00795F73">
        <w:rPr>
          <w:lang w:eastAsia="de-DE"/>
        </w:rPr>
        <w:t xml:space="preserve"> </w:t>
      </w:r>
      <w:r w:rsidR="00C75BCC">
        <w:rPr>
          <w:lang w:eastAsia="de-DE"/>
        </w:rPr>
        <w:t>getröstet</w:t>
      </w:r>
      <w:r w:rsidR="00795F73">
        <w:rPr>
          <w:lang w:eastAsia="de-DE"/>
        </w:rPr>
        <w:t xml:space="preserve"> und gesagt: ”Doch, es gibt</w:t>
      </w:r>
      <w:r w:rsidR="00645422">
        <w:rPr>
          <w:lang w:eastAsia="de-DE"/>
        </w:rPr>
        <w:t xml:space="preserve"> </w:t>
      </w:r>
      <w:r w:rsidR="00795F73">
        <w:rPr>
          <w:lang w:eastAsia="de-DE"/>
        </w:rPr>
        <w:t>einen der das Spiel schafft, der Entwickler!”</w:t>
      </w:r>
      <w:r w:rsidR="00645422">
        <w:rPr>
          <w:lang w:eastAsia="de-DE"/>
        </w:rPr>
        <w:t xml:space="preserve"> </w:t>
      </w:r>
      <w:r w:rsidR="00795F73">
        <w:rPr>
          <w:lang w:eastAsia="de-DE"/>
        </w:rPr>
        <w:t>Das war der Moment, wo ich verstand, dass hinter jedem Werk auch ein Entwickler</w:t>
      </w:r>
      <w:r w:rsidR="00645422">
        <w:rPr>
          <w:lang w:eastAsia="de-DE"/>
        </w:rPr>
        <w:t xml:space="preserve"> </w:t>
      </w:r>
      <w:r w:rsidR="00795F73">
        <w:rPr>
          <w:lang w:eastAsia="de-DE"/>
        </w:rPr>
        <w:t>stand, und so ein Mensch wollte ich immer werden. Doch ich bin auf einem Dorf mit</w:t>
      </w:r>
      <w:r w:rsidR="00645422">
        <w:rPr>
          <w:lang w:eastAsia="de-DE"/>
        </w:rPr>
        <w:t xml:space="preserve"> </w:t>
      </w:r>
      <w:r w:rsidR="00795F73">
        <w:rPr>
          <w:lang w:eastAsia="de-DE"/>
        </w:rPr>
        <w:t xml:space="preserve">300 Einwohnern aufgewachsen und hatte nie die Chance Medienkompetenzen zu erlangen, mit denen ich mir eine Perspektive aufbauen </w:t>
      </w:r>
      <w:r w:rsidR="00B8134B">
        <w:rPr>
          <w:lang w:eastAsia="de-DE"/>
        </w:rPr>
        <w:t>konnte,</w:t>
      </w:r>
      <w:r w:rsidR="00795F73">
        <w:rPr>
          <w:lang w:eastAsia="de-DE"/>
        </w:rPr>
        <w:t xml:space="preserve"> um Videospielentwickler zu</w:t>
      </w:r>
      <w:r w:rsidR="00645422">
        <w:rPr>
          <w:lang w:eastAsia="de-DE"/>
        </w:rPr>
        <w:t xml:space="preserve"> </w:t>
      </w:r>
      <w:r w:rsidR="00795F73">
        <w:rPr>
          <w:lang w:eastAsia="de-DE"/>
        </w:rPr>
        <w:t>werden.</w:t>
      </w:r>
    </w:p>
    <w:p w14:paraId="53E7A57A" w14:textId="3C9C7469" w:rsidR="00795F73" w:rsidRDefault="00C75BCC" w:rsidP="00795F73">
      <w:pPr>
        <w:rPr>
          <w:lang w:eastAsia="de-DE"/>
        </w:rPr>
      </w:pPr>
      <w:r>
        <w:rPr>
          <w:lang w:eastAsia="de-DE"/>
        </w:rPr>
        <w:t>Während</w:t>
      </w:r>
      <w:r w:rsidR="00795F73">
        <w:rPr>
          <w:lang w:eastAsia="de-DE"/>
        </w:rPr>
        <w:t xml:space="preserve"> meines Studium</w:t>
      </w:r>
      <w:r w:rsidR="009943D1">
        <w:rPr>
          <w:lang w:eastAsia="de-DE"/>
        </w:rPr>
        <w:t>s</w:t>
      </w:r>
      <w:r w:rsidR="00795F73">
        <w:rPr>
          <w:lang w:eastAsia="de-DE"/>
        </w:rPr>
        <w:t xml:space="preserve"> an der Hochschule Fulda </w:t>
      </w:r>
      <w:r>
        <w:rPr>
          <w:lang w:eastAsia="de-DE"/>
        </w:rPr>
        <w:t>beschäftige</w:t>
      </w:r>
      <w:r w:rsidR="00795F73">
        <w:rPr>
          <w:lang w:eastAsia="de-DE"/>
        </w:rPr>
        <w:t xml:space="preserve"> ich mich immer mehr</w:t>
      </w:r>
      <w:r w:rsidR="00645422">
        <w:rPr>
          <w:lang w:eastAsia="de-DE"/>
        </w:rPr>
        <w:t xml:space="preserve"> </w:t>
      </w:r>
      <w:r w:rsidR="00795F73">
        <w:rPr>
          <w:lang w:eastAsia="de-DE"/>
        </w:rPr>
        <w:t>mit dem Entwickeln von Videospielen. Obwohl ich ein paar Gruppenarbeiten im Rahmen</w:t>
      </w:r>
      <w:r w:rsidR="00645422">
        <w:rPr>
          <w:lang w:eastAsia="de-DE"/>
        </w:rPr>
        <w:t xml:space="preserve"> </w:t>
      </w:r>
      <w:r w:rsidR="00795F73">
        <w:rPr>
          <w:lang w:eastAsia="de-DE"/>
        </w:rPr>
        <w:t>meines Studiums gemeistert habe, bemerkte ich, dass das Thema Videospiele zu entwickeln bei meinem Kommilitonen nie das große Thema war. Also schlug ich den weg al</w:t>
      </w:r>
      <w:r w:rsidR="00645422">
        <w:rPr>
          <w:lang w:eastAsia="de-DE"/>
        </w:rPr>
        <w:t xml:space="preserve">s </w:t>
      </w:r>
      <w:r w:rsidR="00795F73">
        <w:rPr>
          <w:lang w:eastAsia="de-DE"/>
        </w:rPr>
        <w:t>Ein-Mann-Videospielentwickler ein.</w:t>
      </w:r>
    </w:p>
    <w:p w14:paraId="13DDDB09" w14:textId="2365B3F8" w:rsidR="00795F73" w:rsidRDefault="00795F73" w:rsidP="00795F73">
      <w:pPr>
        <w:rPr>
          <w:lang w:eastAsia="de-DE"/>
        </w:rPr>
      </w:pPr>
      <w:r>
        <w:rPr>
          <w:lang w:eastAsia="de-DE"/>
        </w:rPr>
        <w:t>Auf meinem Weg als Ein-Mann-Videospielentwickler habe ich bemerkt, dass ich gute</w:t>
      </w:r>
      <w:r w:rsidR="00B8134B">
        <w:rPr>
          <w:lang w:eastAsia="de-DE"/>
        </w:rPr>
        <w:t xml:space="preserve"> </w:t>
      </w:r>
      <w:r>
        <w:rPr>
          <w:lang w:eastAsia="de-DE"/>
        </w:rPr>
        <w:t>Programmierken</w:t>
      </w:r>
      <w:r w:rsidR="00B8134B">
        <w:rPr>
          <w:lang w:eastAsia="de-DE"/>
        </w:rPr>
        <w:t>n</w:t>
      </w:r>
      <w:r>
        <w:rPr>
          <w:lang w:eastAsia="de-DE"/>
        </w:rPr>
        <w:t xml:space="preserve">tnisse besitze, und auch mit </w:t>
      </w:r>
      <w:r w:rsidR="009943D1">
        <w:rPr>
          <w:lang w:eastAsia="de-DE"/>
        </w:rPr>
        <w:t>Klängen</w:t>
      </w:r>
      <w:r>
        <w:rPr>
          <w:lang w:eastAsia="de-DE"/>
        </w:rPr>
        <w:t xml:space="preserve"> gut umgehen kann, aber wenn</w:t>
      </w:r>
      <w:r w:rsidR="00B8134B">
        <w:rPr>
          <w:lang w:eastAsia="de-DE"/>
        </w:rPr>
        <w:t xml:space="preserve"> </w:t>
      </w:r>
      <w:r>
        <w:rPr>
          <w:lang w:eastAsia="de-DE"/>
        </w:rPr>
        <w:t xml:space="preserve">ich ein Stift in die Hand </w:t>
      </w:r>
      <w:r w:rsidR="009943D1">
        <w:rPr>
          <w:lang w:eastAsia="de-DE"/>
        </w:rPr>
        <w:t>nehme,</w:t>
      </w:r>
      <w:r>
        <w:rPr>
          <w:lang w:eastAsia="de-DE"/>
        </w:rPr>
        <w:t xml:space="preserve"> um was zu schreiben oder zu malen, habe ich immer</w:t>
      </w:r>
      <w:r w:rsidR="00B8134B">
        <w:rPr>
          <w:lang w:eastAsia="de-DE"/>
        </w:rPr>
        <w:t xml:space="preserve"> </w:t>
      </w:r>
      <w:r>
        <w:rPr>
          <w:lang w:eastAsia="de-DE"/>
        </w:rPr>
        <w:t>gemerkt, dass andere immer schneller und besser sind.</w:t>
      </w:r>
    </w:p>
    <w:p w14:paraId="38DADFCF" w14:textId="34967E0E" w:rsidR="00795F73" w:rsidRDefault="00795F73" w:rsidP="00795F73">
      <w:pPr>
        <w:rPr>
          <w:lang w:eastAsia="de-DE"/>
        </w:rPr>
      </w:pPr>
      <w:r>
        <w:rPr>
          <w:lang w:eastAsia="de-DE"/>
        </w:rPr>
        <w:t xml:space="preserve">Dieser Gedanke, verlor ich im Oktober und Dezember 2022, denn seit dieser Zeit experimentiere ich mit KI-Systemen, die mich dabei </w:t>
      </w:r>
      <w:r w:rsidR="00A751A6">
        <w:rPr>
          <w:lang w:eastAsia="de-DE"/>
        </w:rPr>
        <w:t>unterstützen</w:t>
      </w:r>
      <w:r>
        <w:rPr>
          <w:lang w:eastAsia="de-DE"/>
        </w:rPr>
        <w:t xml:space="preserve"> in diesen Disziplinen kreativ</w:t>
      </w:r>
      <w:r w:rsidR="008F29EA">
        <w:rPr>
          <w:lang w:eastAsia="de-DE"/>
        </w:rPr>
        <w:t xml:space="preserve"> </w:t>
      </w:r>
      <w:r w:rsidR="00A751A6">
        <w:rPr>
          <w:lang w:eastAsia="de-DE"/>
        </w:rPr>
        <w:t>tätig</w:t>
      </w:r>
      <w:r>
        <w:rPr>
          <w:lang w:eastAsia="de-DE"/>
        </w:rPr>
        <w:t xml:space="preserve"> zu sein.</w:t>
      </w:r>
    </w:p>
    <w:p w14:paraId="196C019C" w14:textId="3DC6C028" w:rsidR="00795F73" w:rsidRDefault="00795F73" w:rsidP="00795F73">
      <w:pPr>
        <w:rPr>
          <w:lang w:eastAsia="de-DE"/>
        </w:rPr>
      </w:pPr>
      <w:r>
        <w:rPr>
          <w:lang w:eastAsia="de-DE"/>
        </w:rPr>
        <w:t xml:space="preserve">Videospielentwicklung und KI-Systeme sind zwei Welten. Und diese zwei Welten </w:t>
      </w:r>
      <w:r w:rsidR="008F29EA">
        <w:rPr>
          <w:lang w:eastAsia="de-DE"/>
        </w:rPr>
        <w:t xml:space="preserve">möchte </w:t>
      </w:r>
      <w:r>
        <w:rPr>
          <w:lang w:eastAsia="de-DE"/>
        </w:rPr>
        <w:t xml:space="preserve">ich mit einer </w:t>
      </w:r>
      <w:r w:rsidR="00A751A6">
        <w:rPr>
          <w:lang w:eastAsia="de-DE"/>
        </w:rPr>
        <w:t>Brücke</w:t>
      </w:r>
      <w:r>
        <w:rPr>
          <w:lang w:eastAsia="de-DE"/>
        </w:rPr>
        <w:t xml:space="preserve"> verbinden.</w:t>
      </w:r>
    </w:p>
    <w:p w14:paraId="10A2A46D" w14:textId="44A8BB2C" w:rsidR="00AE0241" w:rsidRPr="001176F8" w:rsidRDefault="00795F73" w:rsidP="001176F8">
      <w:pPr>
        <w:rPr>
          <w:highlight w:val="cyan"/>
          <w:lang w:eastAsia="de-DE"/>
        </w:rPr>
      </w:pPr>
      <w:r>
        <w:rPr>
          <w:lang w:eastAsia="de-DE"/>
        </w:rPr>
        <w:t xml:space="preserve">Im Dezember 2022 </w:t>
      </w:r>
      <w:r w:rsidR="00A751A6">
        <w:rPr>
          <w:lang w:eastAsia="de-DE"/>
        </w:rPr>
        <w:t>Veröffentlicht</w:t>
      </w:r>
      <w:r>
        <w:rPr>
          <w:lang w:eastAsia="de-DE"/>
        </w:rPr>
        <w:t xml:space="preserve"> die Firma </w:t>
      </w:r>
      <w:proofErr w:type="spellStart"/>
      <w:r>
        <w:rPr>
          <w:lang w:eastAsia="de-DE"/>
        </w:rPr>
        <w:t>OpenAI</w:t>
      </w:r>
      <w:proofErr w:type="spellEnd"/>
      <w:r>
        <w:rPr>
          <w:lang w:eastAsia="de-DE"/>
        </w:rPr>
        <w:t xml:space="preserve"> </w:t>
      </w:r>
      <w:proofErr w:type="spellStart"/>
      <w:r>
        <w:rPr>
          <w:lang w:eastAsia="de-DE"/>
        </w:rPr>
        <w:t>ChatGPT</w:t>
      </w:r>
      <w:proofErr w:type="spellEnd"/>
      <w:r>
        <w:rPr>
          <w:lang w:eastAsia="de-DE"/>
        </w:rPr>
        <w:t xml:space="preserve"> und das Thema KI und</w:t>
      </w:r>
      <w:r w:rsidR="008F29EA">
        <w:rPr>
          <w:lang w:eastAsia="de-DE"/>
        </w:rPr>
        <w:t xml:space="preserve"> </w:t>
      </w:r>
      <w:r>
        <w:rPr>
          <w:lang w:eastAsia="de-DE"/>
        </w:rPr>
        <w:t xml:space="preserve">KI-Systeme wird </w:t>
      </w:r>
      <w:r w:rsidR="008F29EA">
        <w:rPr>
          <w:lang w:eastAsia="de-DE"/>
        </w:rPr>
        <w:t>ü</w:t>
      </w:r>
      <w:r w:rsidR="00A751A6">
        <w:rPr>
          <w:lang w:eastAsia="de-DE"/>
        </w:rPr>
        <w:t>ber Nacht</w:t>
      </w:r>
      <w:r>
        <w:rPr>
          <w:lang w:eastAsia="de-DE"/>
        </w:rPr>
        <w:t xml:space="preserve"> ein Thema </w:t>
      </w:r>
      <w:r w:rsidR="00A751A6">
        <w:rPr>
          <w:lang w:eastAsia="de-DE"/>
        </w:rPr>
        <w:t>für</w:t>
      </w:r>
      <w:r>
        <w:rPr>
          <w:lang w:eastAsia="de-DE"/>
        </w:rPr>
        <w:t xml:space="preserve"> die breite Gesellschaft</w:t>
      </w:r>
      <w:r w:rsidR="001176F8">
        <w:rPr>
          <w:lang w:eastAsia="de-DE"/>
        </w:rPr>
        <w:t xml:space="preserve"> (</w:t>
      </w:r>
      <w:proofErr w:type="spellStart"/>
      <w:r w:rsidR="005B7D9C">
        <w:rPr>
          <w:lang w:eastAsia="de-DE"/>
        </w:rPr>
        <w:t>Riecken</w:t>
      </w:r>
      <w:proofErr w:type="spellEnd"/>
      <w:r w:rsidR="00A61568">
        <w:rPr>
          <w:lang w:eastAsia="de-DE"/>
        </w:rPr>
        <w:t>, 2023)</w:t>
      </w:r>
      <w:r>
        <w:rPr>
          <w:lang w:eastAsia="de-DE"/>
        </w:rPr>
        <w:t>.</w:t>
      </w:r>
      <w:r w:rsidR="00B32072" w:rsidRPr="001176F8">
        <w:rPr>
          <w:highlight w:val="yellow"/>
          <w:lang w:eastAsia="de-DE"/>
        </w:rPr>
        <w:br w:type="page"/>
      </w:r>
    </w:p>
    <w:p w14:paraId="5F7C1A70" w14:textId="6C747E58" w:rsidR="00BC3A1D" w:rsidRDefault="00BC3A1D" w:rsidP="00032ACF">
      <w:pPr>
        <w:pStyle w:val="berschrift2"/>
        <w:rPr>
          <w:rFonts w:eastAsia="Times New Roman"/>
          <w:lang w:eastAsia="de-DE"/>
        </w:rPr>
      </w:pPr>
      <w:bookmarkStart w:id="5" w:name="_Toc148908571"/>
      <w:r w:rsidRPr="006E6140">
        <w:rPr>
          <w:rFonts w:eastAsia="Times New Roman"/>
          <w:lang w:eastAsia="de-DE"/>
        </w:rPr>
        <w:lastRenderedPageBreak/>
        <w:t>Forschungsfrage und Forschungsmethode</w:t>
      </w:r>
      <w:bookmarkEnd w:id="5"/>
    </w:p>
    <w:p w14:paraId="3B89F55E" w14:textId="647463FE" w:rsidR="00933833" w:rsidRPr="00933833" w:rsidRDefault="00BB6492" w:rsidP="00700F70">
      <w:pPr>
        <w:rPr>
          <w:lang w:eastAsia="de-DE"/>
        </w:rPr>
      </w:pPr>
      <w:r>
        <w:rPr>
          <w:lang w:eastAsia="de-DE"/>
        </w:rPr>
        <w:t>I</w:t>
      </w:r>
      <w:r w:rsidR="00700F70">
        <w:rPr>
          <w:lang w:eastAsia="de-DE"/>
        </w:rPr>
        <w:t xml:space="preserve">n dieser Arbeit möchte ich mich mit der Frage </w:t>
      </w:r>
      <w:r w:rsidR="00297456">
        <w:rPr>
          <w:lang w:eastAsia="de-DE"/>
        </w:rPr>
        <w:t>a</w:t>
      </w:r>
      <w:r w:rsidR="00700F70">
        <w:rPr>
          <w:lang w:eastAsia="de-DE"/>
        </w:rPr>
        <w:t>useinandersetzen</w:t>
      </w:r>
      <w:r w:rsidR="00297456">
        <w:rPr>
          <w:lang w:eastAsia="de-DE"/>
        </w:rPr>
        <w:t>,</w:t>
      </w:r>
      <w:r w:rsidR="00700F70">
        <w:rPr>
          <w:lang w:eastAsia="de-DE"/>
        </w:rPr>
        <w:t xml:space="preserve"> welche Möglichkeiten</w:t>
      </w:r>
      <w:r w:rsidR="00E4399C">
        <w:rPr>
          <w:lang w:eastAsia="de-DE"/>
        </w:rPr>
        <w:t xml:space="preserve"> </w:t>
      </w:r>
      <w:r w:rsidR="00700F70">
        <w:rPr>
          <w:lang w:eastAsia="de-DE"/>
        </w:rPr>
        <w:t>KI-Systeme einem Ein-Mann-Videospieler bei der Entwicklung eines Videospiels bieten.</w:t>
      </w:r>
      <w:r w:rsidR="00E4399C">
        <w:rPr>
          <w:lang w:eastAsia="de-DE"/>
        </w:rPr>
        <w:t xml:space="preserve"> </w:t>
      </w:r>
      <w:r w:rsidR="00700F70">
        <w:rPr>
          <w:lang w:eastAsia="de-DE"/>
        </w:rPr>
        <w:t>Um diese Frage beantworten zu können werde ich einen Prototyp entwickeln und so viele</w:t>
      </w:r>
      <w:r w:rsidR="00E4399C">
        <w:rPr>
          <w:lang w:eastAsia="de-DE"/>
        </w:rPr>
        <w:t xml:space="preserve"> </w:t>
      </w:r>
      <w:r w:rsidR="00700F70">
        <w:rPr>
          <w:lang w:eastAsia="de-DE"/>
        </w:rPr>
        <w:t xml:space="preserve">KI-Systeme </w:t>
      </w:r>
      <w:r w:rsidR="00297456">
        <w:rPr>
          <w:lang w:eastAsia="de-DE"/>
        </w:rPr>
        <w:t>einbinden,</w:t>
      </w:r>
      <w:r w:rsidR="00700F70">
        <w:rPr>
          <w:lang w:eastAsia="de-DE"/>
        </w:rPr>
        <w:t xml:space="preserve"> wie es möglich und </w:t>
      </w:r>
      <w:r w:rsidR="00B6772D">
        <w:rPr>
          <w:lang w:eastAsia="de-DE"/>
        </w:rPr>
        <w:t>sinnvoll</w:t>
      </w:r>
      <w:r w:rsidR="00700F70">
        <w:rPr>
          <w:lang w:eastAsia="de-DE"/>
        </w:rPr>
        <w:t xml:space="preserve"> ist.</w:t>
      </w:r>
    </w:p>
    <w:p w14:paraId="3E82F6A0" w14:textId="29FDD54A" w:rsidR="00BC3A1D" w:rsidRPr="006E6140" w:rsidRDefault="00BC3A1D" w:rsidP="00032ACF">
      <w:pPr>
        <w:pStyle w:val="berschrift2"/>
        <w:rPr>
          <w:rFonts w:eastAsia="Times New Roman"/>
          <w:lang w:eastAsia="de-DE"/>
        </w:rPr>
      </w:pPr>
      <w:bookmarkStart w:id="6" w:name="_Toc148908572"/>
      <w:r w:rsidRPr="00297456">
        <w:rPr>
          <w:rFonts w:eastAsia="Times New Roman"/>
          <w:highlight w:val="cyan"/>
          <w:lang w:eastAsia="de-DE"/>
        </w:rPr>
        <w:t>Gliederung der Arbeit</w:t>
      </w:r>
      <w:bookmarkEnd w:id="6"/>
      <w:r w:rsidRPr="006E6140">
        <w:rPr>
          <w:rFonts w:eastAsia="Times New Roman"/>
          <w:lang w:eastAsia="de-DE"/>
        </w:rPr>
        <w:t xml:space="preserve"> </w:t>
      </w:r>
    </w:p>
    <w:p w14:paraId="7A684E12" w14:textId="286DB6F3" w:rsidR="00BB6492" w:rsidRDefault="00BB6492" w:rsidP="00BB6492">
      <w:pPr>
        <w:rPr>
          <w:lang w:eastAsia="de-DE"/>
        </w:rPr>
      </w:pPr>
      <w:r>
        <w:rPr>
          <w:lang w:eastAsia="de-DE"/>
        </w:rPr>
        <w:t xml:space="preserve">In Kapitel 2 Theoretischer Hintergrund definiert die benötigten </w:t>
      </w:r>
      <w:r w:rsidR="00F6069D">
        <w:rPr>
          <w:lang w:eastAsia="de-DE"/>
        </w:rPr>
        <w:t>Begriffe,</w:t>
      </w:r>
      <w:r>
        <w:rPr>
          <w:lang w:eastAsia="de-DE"/>
        </w:rPr>
        <w:t xml:space="preserve"> um die vorliegende Bachelorthesis nachzuvollziehen.</w:t>
      </w:r>
    </w:p>
    <w:p w14:paraId="0FF2DEBF" w14:textId="0B3D528B" w:rsidR="00BB6492" w:rsidRDefault="00BB6492" w:rsidP="00BB6492">
      <w:pPr>
        <w:rPr>
          <w:lang w:eastAsia="de-DE"/>
        </w:rPr>
      </w:pPr>
      <w:r>
        <w:rPr>
          <w:lang w:eastAsia="de-DE"/>
        </w:rPr>
        <w:t xml:space="preserve">In Kapitel 3 Methodik, werden alle KI-Systeme und zusätzlich verwendete Software </w:t>
      </w:r>
      <w:r w:rsidR="00F6069D">
        <w:rPr>
          <w:lang w:eastAsia="de-DE"/>
        </w:rPr>
        <w:t>vorgestellt,</w:t>
      </w:r>
      <w:r>
        <w:rPr>
          <w:lang w:eastAsia="de-DE"/>
        </w:rPr>
        <w:t xml:space="preserve"> die während des praktischen Teils der Bachelorthesis verwendet werden.</w:t>
      </w:r>
    </w:p>
    <w:p w14:paraId="0F2FBC44" w14:textId="17205A5B" w:rsidR="00BB6492" w:rsidRDefault="00BB6492" w:rsidP="00BB6492">
      <w:pPr>
        <w:rPr>
          <w:lang w:eastAsia="de-DE"/>
        </w:rPr>
      </w:pPr>
      <w:r>
        <w:rPr>
          <w:lang w:eastAsia="de-DE"/>
        </w:rPr>
        <w:t>In Kapitel 4 Umsetzung wird die Entwicklung eines Videospiels mit Hilfe von KI-Systemen</w:t>
      </w:r>
      <w:r w:rsidR="00297456">
        <w:rPr>
          <w:lang w:eastAsia="de-DE"/>
        </w:rPr>
        <w:t xml:space="preserve"> anhand eines Prototyps</w:t>
      </w:r>
      <w:r>
        <w:rPr>
          <w:lang w:eastAsia="de-DE"/>
        </w:rPr>
        <w:t xml:space="preserve"> in der Unreal Engine 5 gezeigt.</w:t>
      </w:r>
    </w:p>
    <w:p w14:paraId="45AE6FF4" w14:textId="309852D0" w:rsidR="00BB6492" w:rsidRDefault="00BB6492" w:rsidP="00BB6492">
      <w:pPr>
        <w:rPr>
          <w:lang w:eastAsia="de-DE"/>
        </w:rPr>
      </w:pPr>
      <w:r>
        <w:rPr>
          <w:lang w:eastAsia="de-DE"/>
        </w:rPr>
        <w:t xml:space="preserve">In Kapitel 5 Allgemeine Probleme mit KI und KI-Systeme werden auf Probleme hingewiesen, die während der Entwicklung </w:t>
      </w:r>
      <w:r w:rsidR="00B6772D">
        <w:rPr>
          <w:lang w:eastAsia="de-DE"/>
        </w:rPr>
        <w:t>des Prototyps</w:t>
      </w:r>
      <w:r>
        <w:rPr>
          <w:lang w:eastAsia="de-DE"/>
        </w:rPr>
        <w:t xml:space="preserve"> entstanden sind.</w:t>
      </w:r>
    </w:p>
    <w:p w14:paraId="205AED7F" w14:textId="26575D55" w:rsidR="00BB6492" w:rsidRDefault="00BB6492" w:rsidP="00BB6492">
      <w:pPr>
        <w:rPr>
          <w:lang w:eastAsia="de-DE"/>
        </w:rPr>
      </w:pPr>
      <w:r>
        <w:rPr>
          <w:lang w:eastAsia="de-DE"/>
        </w:rPr>
        <w:t xml:space="preserve">In Kapitel 6 Fazit </w:t>
      </w:r>
      <w:r w:rsidR="00297456">
        <w:rPr>
          <w:lang w:eastAsia="de-DE"/>
        </w:rPr>
        <w:t xml:space="preserve">und Ausblick </w:t>
      </w:r>
      <w:r>
        <w:rPr>
          <w:lang w:eastAsia="de-DE"/>
        </w:rPr>
        <w:t>wird diskutiert</w:t>
      </w:r>
      <w:r w:rsidR="003B5DF1">
        <w:rPr>
          <w:lang w:eastAsia="de-DE"/>
        </w:rPr>
        <w:t>,</w:t>
      </w:r>
      <w:r>
        <w:rPr>
          <w:lang w:eastAsia="de-DE"/>
        </w:rPr>
        <w:t xml:space="preserve"> inwieweit die Forschungsfragen beantwortet werden</w:t>
      </w:r>
      <w:r w:rsidR="00297456">
        <w:rPr>
          <w:lang w:eastAsia="de-DE"/>
        </w:rPr>
        <w:t xml:space="preserve">, </w:t>
      </w:r>
      <w:r w:rsidR="003B5DF1">
        <w:rPr>
          <w:lang w:eastAsia="de-DE"/>
        </w:rPr>
        <w:t>k</w:t>
      </w:r>
      <w:r>
        <w:rPr>
          <w:lang w:eastAsia="de-DE"/>
        </w:rPr>
        <w:t>ann</w:t>
      </w:r>
      <w:r w:rsidR="003B5DF1">
        <w:rPr>
          <w:lang w:eastAsia="de-DE"/>
        </w:rPr>
        <w:t xml:space="preserve"> </w:t>
      </w:r>
      <w:r>
        <w:rPr>
          <w:lang w:eastAsia="de-DE"/>
        </w:rPr>
        <w:t>und gibt zusätzlich einen Ausblick.</w:t>
      </w:r>
    </w:p>
    <w:p w14:paraId="3C13B0E3" w14:textId="613AB9AE" w:rsidR="00BC3A1D" w:rsidRPr="006E6140" w:rsidRDefault="00BC3A1D" w:rsidP="00BB6492">
      <w:pPr>
        <w:rPr>
          <w:lang w:eastAsia="de-DE"/>
        </w:rPr>
      </w:pPr>
    </w:p>
    <w:p w14:paraId="5BC8426C" w14:textId="77777777" w:rsidR="00635AFC" w:rsidRDefault="00635AFC">
      <w:pPr>
        <w:spacing w:before="0" w:after="160" w:line="259" w:lineRule="auto"/>
        <w:jc w:val="left"/>
        <w:rPr>
          <w:lang w:eastAsia="de-DE"/>
        </w:rPr>
      </w:pPr>
      <w:r>
        <w:rPr>
          <w:lang w:eastAsia="de-DE"/>
        </w:rPr>
        <w:br w:type="page"/>
      </w:r>
    </w:p>
    <w:p w14:paraId="703A5608" w14:textId="77777777" w:rsidR="00A77963" w:rsidRDefault="00A77963" w:rsidP="00CF4A0D">
      <w:pPr>
        <w:pStyle w:val="berschrift1"/>
        <w:rPr>
          <w:rFonts w:eastAsia="Times New Roman"/>
          <w:lang w:eastAsia="de-DE"/>
        </w:rPr>
        <w:sectPr w:rsidR="00A77963" w:rsidSect="00C0118B">
          <w:pgSz w:w="11906" w:h="16838"/>
          <w:pgMar w:top="1418" w:right="1701" w:bottom="1418" w:left="2268" w:header="709" w:footer="709" w:gutter="0"/>
          <w:pgNumType w:start="1"/>
          <w:cols w:space="708"/>
          <w:docGrid w:linePitch="360"/>
        </w:sectPr>
      </w:pPr>
    </w:p>
    <w:p w14:paraId="7C3E7911" w14:textId="4EB3ED27" w:rsidR="00E22010" w:rsidRPr="00855CFE" w:rsidRDefault="00B0427F" w:rsidP="00855CFE">
      <w:pPr>
        <w:pStyle w:val="berschrift1"/>
        <w:rPr>
          <w:rFonts w:eastAsia="Times New Roman"/>
          <w:lang w:eastAsia="de-DE"/>
        </w:rPr>
      </w:pPr>
      <w:bookmarkStart w:id="7" w:name="_Toc148908573"/>
      <w:r w:rsidRPr="00032ACF">
        <w:rPr>
          <w:rFonts w:eastAsia="Times New Roman"/>
          <w:lang w:eastAsia="de-DE"/>
        </w:rPr>
        <w:lastRenderedPageBreak/>
        <w:t>T</w:t>
      </w:r>
      <w:r w:rsidR="00BC3A1D" w:rsidRPr="00032ACF">
        <w:rPr>
          <w:rFonts w:eastAsia="Times New Roman"/>
          <w:lang w:eastAsia="de-DE"/>
        </w:rPr>
        <w:t>heoretischer Hintergrund</w:t>
      </w:r>
      <w:bookmarkEnd w:id="7"/>
    </w:p>
    <w:p w14:paraId="1D40D3BD" w14:textId="6EA68512" w:rsidR="00E22010" w:rsidRDefault="00E22010" w:rsidP="00E22010">
      <w:pPr>
        <w:pStyle w:val="berschrift2"/>
        <w:rPr>
          <w:rFonts w:eastAsia="Times New Roman"/>
          <w:lang w:eastAsia="de-DE"/>
        </w:rPr>
      </w:pPr>
      <w:bookmarkStart w:id="8" w:name="_Toc148908574"/>
      <w:r w:rsidRPr="006E6140">
        <w:rPr>
          <w:rFonts w:eastAsia="Times New Roman"/>
          <w:lang w:eastAsia="de-DE"/>
        </w:rPr>
        <w:t>Begriffsdefinitionen</w:t>
      </w:r>
      <w:bookmarkEnd w:id="8"/>
    </w:p>
    <w:p w14:paraId="43924FEE" w14:textId="05BA06CC" w:rsidR="00E22010" w:rsidRPr="00073DA3" w:rsidRDefault="00E22010" w:rsidP="00E22010">
      <w:pPr>
        <w:pStyle w:val="berschrift3"/>
      </w:pPr>
      <w:bookmarkStart w:id="9" w:name="_Toc148908575"/>
      <w:r w:rsidRPr="00E66D52">
        <w:t>Intelligenz</w:t>
      </w:r>
      <w:bookmarkEnd w:id="9"/>
    </w:p>
    <w:p w14:paraId="5F112BC2" w14:textId="22EE92AC" w:rsidR="00E22010" w:rsidRPr="00E66D52" w:rsidRDefault="00E22010" w:rsidP="00E22010">
      <w:pPr>
        <w:rPr>
          <w:rFonts w:ascii="Times New Roman" w:hAnsi="Times New Roman" w:cs="Times New Roman"/>
          <w:sz w:val="24"/>
          <w:szCs w:val="24"/>
          <w:lang w:eastAsia="de-DE"/>
        </w:rPr>
      </w:pPr>
      <w:r w:rsidRPr="00E66D52">
        <w:rPr>
          <w:lang w:eastAsia="de-DE"/>
        </w:rPr>
        <w:t>In der Psychologie ist das am besten erforschte Merkmal die Intelligenz. Nicht nur die Psychologie beschäftigt sich mit der Intelligenz, sondern auch Nachbardisziplinen wie Pädagogik, Sozialwissenschaft und Hirnforschung.</w:t>
      </w:r>
    </w:p>
    <w:p w14:paraId="30C8AA90" w14:textId="77777777" w:rsidR="00E22010" w:rsidRPr="00E66D52" w:rsidRDefault="00E22010" w:rsidP="00E22010">
      <w:pPr>
        <w:rPr>
          <w:rFonts w:ascii="Times New Roman" w:hAnsi="Times New Roman" w:cs="Times New Roman"/>
          <w:sz w:val="24"/>
          <w:szCs w:val="24"/>
          <w:lang w:eastAsia="de-DE"/>
        </w:rPr>
      </w:pPr>
      <w:r w:rsidRPr="00E66D52">
        <w:rPr>
          <w:lang w:eastAsia="de-DE"/>
        </w:rPr>
        <w:t>Der Begriff Intelligenz, geistige Fähigkeit, mentale Fähigkeit oder Begabung genannt, werden durch Faktoren wie Gene und Umwelt gegenseitig in der kognitiven Leistungsfähigkeit beeinflusst.</w:t>
      </w:r>
    </w:p>
    <w:p w14:paraId="1D441E2C" w14:textId="12FD14B7" w:rsidR="00E22010" w:rsidRPr="00E66D52" w:rsidRDefault="00E22010" w:rsidP="00E22010">
      <w:pPr>
        <w:rPr>
          <w:rFonts w:ascii="Times New Roman" w:hAnsi="Times New Roman" w:cs="Times New Roman"/>
          <w:sz w:val="24"/>
          <w:szCs w:val="24"/>
          <w:lang w:eastAsia="de-DE"/>
        </w:rPr>
      </w:pPr>
      <w:r w:rsidRPr="00E66D52">
        <w:rPr>
          <w:lang w:eastAsia="de-DE"/>
        </w:rPr>
        <w:t>Intelligenz ist kein Privileg der Menschen, sondern auch in der Tierwelt zu beobachten</w:t>
      </w:r>
      <w:r>
        <w:rPr>
          <w:lang w:eastAsia="de-DE"/>
        </w:rPr>
        <w:t xml:space="preserve"> </w:t>
      </w:r>
      <w:r w:rsidR="00F36FA3">
        <w:rPr>
          <w:lang w:eastAsia="de-DE"/>
        </w:rPr>
        <w:t>(Rost</w:t>
      </w:r>
      <w:r w:rsidR="004C3F7E">
        <w:rPr>
          <w:lang w:eastAsia="de-DE"/>
        </w:rPr>
        <w:t>, 2013, S. 11).</w:t>
      </w:r>
    </w:p>
    <w:p w14:paraId="16618AC4" w14:textId="3D2F1A6F" w:rsidR="00E22010" w:rsidRPr="00073DA3" w:rsidRDefault="00E22010" w:rsidP="00E22010">
      <w:pPr>
        <w:pStyle w:val="berschrift3"/>
        <w:rPr>
          <w:rFonts w:ascii="Times New Roman" w:eastAsia="Times New Roman" w:hAnsi="Times New Roman" w:cs="Times New Roman"/>
          <w:lang w:eastAsia="de-DE"/>
        </w:rPr>
      </w:pPr>
      <w:bookmarkStart w:id="10" w:name="_Toc148908576"/>
      <w:r w:rsidRPr="00073DA3">
        <w:rPr>
          <w:rFonts w:eastAsia="Times New Roman"/>
          <w:lang w:eastAsia="de-DE"/>
        </w:rPr>
        <w:t>Künstliche Intelligenz</w:t>
      </w:r>
      <w:bookmarkEnd w:id="10"/>
    </w:p>
    <w:p w14:paraId="37153162" w14:textId="0D1B2DFD" w:rsidR="00E22010" w:rsidRPr="00073DA3" w:rsidRDefault="00E22010" w:rsidP="00E22010">
      <w:pPr>
        <w:rPr>
          <w:rFonts w:ascii="Times New Roman" w:hAnsi="Times New Roman" w:cs="Times New Roman"/>
          <w:sz w:val="24"/>
          <w:szCs w:val="24"/>
          <w:lang w:eastAsia="de-DE"/>
        </w:rPr>
      </w:pPr>
      <w:r w:rsidRPr="00073DA3">
        <w:rPr>
          <w:lang w:eastAsia="de-DE"/>
        </w:rPr>
        <w:t xml:space="preserve">Künstliche Intelligenz ermöglicht Computern, Aufgaben zu lösen, die sonst </w:t>
      </w:r>
      <w:r>
        <w:rPr>
          <w:lang w:eastAsia="de-DE"/>
        </w:rPr>
        <w:t>die</w:t>
      </w:r>
      <w:r w:rsidRPr="00073DA3">
        <w:rPr>
          <w:lang w:eastAsia="de-DE"/>
        </w:rPr>
        <w:t xml:space="preserve"> Intelligenz vom Menschen </w:t>
      </w:r>
      <w:r w:rsidR="003556E7">
        <w:rPr>
          <w:lang w:eastAsia="de-DE"/>
        </w:rPr>
        <w:t>benötigen würde</w:t>
      </w:r>
      <w:r w:rsidRPr="00073DA3">
        <w:rPr>
          <w:lang w:eastAsia="de-DE"/>
        </w:rPr>
        <w:t>. Zwei grundlegende Aspekte werden von dem Begriff Künstliche Intelligenz umfasst.</w:t>
      </w:r>
    </w:p>
    <w:p w14:paraId="43144E93" w14:textId="77777777"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Schaffung und Nachahmung menschlichen Verhaltens.</w:t>
      </w:r>
    </w:p>
    <w:p w14:paraId="7D0B6A13" w14:textId="138EED33"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autonome und automatische Aufgabenerledigung, von klar abgegrenzten Aufgabenbereichen.</w:t>
      </w:r>
    </w:p>
    <w:p w14:paraId="39F14E84" w14:textId="77777777" w:rsidR="00E22010" w:rsidRPr="00073DA3" w:rsidRDefault="00E22010" w:rsidP="00E22010">
      <w:pPr>
        <w:rPr>
          <w:rFonts w:ascii="Times New Roman" w:hAnsi="Times New Roman" w:cs="Times New Roman"/>
          <w:sz w:val="24"/>
          <w:szCs w:val="24"/>
          <w:lang w:eastAsia="de-DE"/>
        </w:rPr>
      </w:pPr>
      <w:r w:rsidRPr="00073DA3">
        <w:rPr>
          <w:lang w:eastAsia="de-DE"/>
        </w:rPr>
        <w:t>Autonomes Fahren, intelligente Softwareassistenten sowie Sprach- und Bilderkennung sind heute sehr zuverlässige funktionierende Systeme, die immer mehr Relevanz in Unternehmen und im Alltag haben.</w:t>
      </w:r>
    </w:p>
    <w:p w14:paraId="42626CDD" w14:textId="30F7161F" w:rsidR="00E22010" w:rsidRPr="002C7A86" w:rsidRDefault="00E22010" w:rsidP="00E22010">
      <w:pPr>
        <w:rPr>
          <w:rFonts w:ascii="Times New Roman" w:hAnsi="Times New Roman" w:cs="Times New Roman"/>
          <w:sz w:val="24"/>
          <w:szCs w:val="24"/>
          <w:lang w:eastAsia="de-DE"/>
        </w:rPr>
      </w:pPr>
      <w:r w:rsidRPr="00073DA3">
        <w:rPr>
          <w:lang w:eastAsia="de-DE"/>
        </w:rPr>
        <w:t xml:space="preserve">Fliesen neue Informationen zum inneren Modell einer KI, kann die KI selbständig lernen, was zu einer Anpassung der Anforderungen und </w:t>
      </w:r>
      <w:r>
        <w:rPr>
          <w:lang w:eastAsia="de-DE"/>
        </w:rPr>
        <w:t>deren</w:t>
      </w:r>
      <w:r w:rsidRPr="00073DA3">
        <w:rPr>
          <w:lang w:eastAsia="de-DE"/>
        </w:rPr>
        <w:t xml:space="preserve"> Umweltbedingungen führt</w:t>
      </w:r>
      <w:r w:rsidR="004C6F07">
        <w:rPr>
          <w:lang w:eastAsia="de-DE"/>
        </w:rPr>
        <w:t xml:space="preserve"> (</w:t>
      </w:r>
      <w:proofErr w:type="spellStart"/>
      <w:r w:rsidR="004C6F07">
        <w:rPr>
          <w:lang w:eastAsia="de-DE"/>
        </w:rPr>
        <w:t>Moring</w:t>
      </w:r>
      <w:proofErr w:type="spellEnd"/>
      <w:r w:rsidR="004C6F07">
        <w:rPr>
          <w:lang w:eastAsia="de-DE"/>
        </w:rPr>
        <w:t>, 2023, S. 8)</w:t>
      </w:r>
      <w:r>
        <w:rPr>
          <w:lang w:eastAsia="de-DE"/>
        </w:rPr>
        <w:t>.</w:t>
      </w:r>
    </w:p>
    <w:p w14:paraId="136924F4" w14:textId="152FE488" w:rsidR="00E22010" w:rsidRPr="00397E1E" w:rsidRDefault="00E22010" w:rsidP="00E22010">
      <w:pPr>
        <w:pStyle w:val="berschrift3"/>
      </w:pPr>
      <w:bookmarkStart w:id="11" w:name="_Toc148908577"/>
      <w:r w:rsidRPr="00397E1E">
        <w:t>KI-Systeme</w:t>
      </w:r>
      <w:bookmarkEnd w:id="11"/>
    </w:p>
    <w:p w14:paraId="0127877F" w14:textId="18E41C77" w:rsidR="00E22010" w:rsidRPr="005A599F" w:rsidRDefault="00E22010" w:rsidP="00E22010">
      <w:pPr>
        <w:rPr>
          <w:lang w:eastAsia="de-DE"/>
        </w:rPr>
      </w:pPr>
      <w:r>
        <w:rPr>
          <w:lang w:eastAsia="de-DE"/>
        </w:rPr>
        <w:t>Unter dem Begriff “KI-Systeme” werden solche Maschinen verstanden, die in der Lage</w:t>
      </w:r>
      <w:r>
        <w:t xml:space="preserve"> </w:t>
      </w:r>
      <w:r>
        <w:rPr>
          <w:lang w:eastAsia="de-DE"/>
        </w:rPr>
        <w:t>sind, eigenständig abstrakt beschriebene Aufgaben zu bearbeiten, welche nicht Schritt für</w:t>
      </w:r>
      <w:r>
        <w:t xml:space="preserve"> </w:t>
      </w:r>
      <w:r>
        <w:rPr>
          <w:lang w:eastAsia="de-DE"/>
        </w:rPr>
        <w:t>Schritt vom Menschen programmiert wurden. Die KI-Systeme basieren auf maschinelles</w:t>
      </w:r>
      <w:r>
        <w:t xml:space="preserve"> </w:t>
      </w:r>
      <w:r>
        <w:rPr>
          <w:lang w:eastAsia="de-DE"/>
        </w:rPr>
        <w:t>Lernen, wodurch die Systeme die Fähigkeit gewinnen, weiter zulernen und vorab trainierte</w:t>
      </w:r>
      <w:r>
        <w:t xml:space="preserve"> </w:t>
      </w:r>
      <w:r>
        <w:rPr>
          <w:lang w:eastAsia="de-DE"/>
        </w:rPr>
        <w:t xml:space="preserve">Modelle zu </w:t>
      </w:r>
      <w:r w:rsidRPr="00976AF6">
        <w:rPr>
          <w:lang w:eastAsia="de-DE"/>
        </w:rPr>
        <w:t>verbessern</w:t>
      </w:r>
      <w:r w:rsidR="00976AF6">
        <w:rPr>
          <w:lang w:eastAsia="de-DE"/>
        </w:rPr>
        <w:t xml:space="preserve"> (</w:t>
      </w:r>
      <w:proofErr w:type="spellStart"/>
      <w:r w:rsidR="00976AF6">
        <w:rPr>
          <w:lang w:eastAsia="de-DE"/>
        </w:rPr>
        <w:t>ifaa</w:t>
      </w:r>
      <w:proofErr w:type="spellEnd"/>
      <w:r w:rsidR="00976AF6">
        <w:rPr>
          <w:lang w:eastAsia="de-DE"/>
        </w:rPr>
        <w:t xml:space="preserve">, 2023) </w:t>
      </w:r>
      <w:r w:rsidRPr="00976AF6">
        <w:rPr>
          <w:lang w:eastAsia="de-DE"/>
        </w:rPr>
        <w:t>KI-</w:t>
      </w:r>
      <w:r w:rsidRPr="00EF0779">
        <w:rPr>
          <w:highlight w:val="cyan"/>
          <w:lang w:eastAsia="de-DE"/>
        </w:rPr>
        <w:lastRenderedPageBreak/>
        <w:t xml:space="preserve">Systeme finden mittlerweile in den </w:t>
      </w:r>
      <w:r w:rsidRPr="00EF0779">
        <w:rPr>
          <w:highlight w:val="cyan"/>
        </w:rPr>
        <w:t>verschiedensten</w:t>
      </w:r>
      <w:r w:rsidRPr="00EF0779">
        <w:rPr>
          <w:highlight w:val="cyan"/>
          <w:lang w:eastAsia="de-DE"/>
        </w:rPr>
        <w:t xml:space="preserve"> Branchen Anwendung wie der Automobilindustrie für das autonome Fahren, in der</w:t>
      </w:r>
      <w:r w:rsidRPr="00EF0779">
        <w:rPr>
          <w:highlight w:val="cyan"/>
        </w:rPr>
        <w:t xml:space="preserve"> </w:t>
      </w:r>
      <w:r w:rsidRPr="00EF0779">
        <w:rPr>
          <w:highlight w:val="cyan"/>
          <w:lang w:eastAsia="de-DE"/>
        </w:rPr>
        <w:t>Logistik, Medizin oder in der Landwirtschaft. Im privaten Bereich sind KI-Systeme in</w:t>
      </w:r>
      <w:r w:rsidRPr="00EF0779">
        <w:rPr>
          <w:highlight w:val="cyan"/>
        </w:rPr>
        <w:t xml:space="preserve"> </w:t>
      </w:r>
      <w:r w:rsidRPr="00EF0779">
        <w:rPr>
          <w:highlight w:val="cyan"/>
          <w:lang w:eastAsia="de-DE"/>
        </w:rPr>
        <w:t xml:space="preserve">Apps, auf dem Smartphone oder für automatisch generierte </w:t>
      </w:r>
      <w:r w:rsidRPr="00EF0779">
        <w:rPr>
          <w:highlight w:val="cyan"/>
        </w:rPr>
        <w:t>Sprach</w:t>
      </w:r>
      <w:r w:rsidRPr="00EF0779">
        <w:rPr>
          <w:highlight w:val="cyan"/>
          <w:lang w:eastAsia="de-DE"/>
        </w:rPr>
        <w:t>- und Bilderkennung</w:t>
      </w:r>
      <w:r w:rsidRPr="00EF0779">
        <w:rPr>
          <w:highlight w:val="cyan"/>
        </w:rPr>
        <w:t xml:space="preserve"> </w:t>
      </w:r>
      <w:r w:rsidRPr="00EF0779">
        <w:rPr>
          <w:highlight w:val="cyan"/>
          <w:lang w:eastAsia="de-DE"/>
        </w:rPr>
        <w:t>im Einsatz</w:t>
      </w:r>
      <w:r w:rsidR="002C0DB7" w:rsidRPr="00EF0779">
        <w:rPr>
          <w:highlight w:val="cyan"/>
          <w:lang w:eastAsia="de-DE"/>
        </w:rPr>
        <w:t xml:space="preserve"> (</w:t>
      </w:r>
      <w:proofErr w:type="spellStart"/>
      <w:r w:rsidR="002C0DB7" w:rsidRPr="00EF0779">
        <w:rPr>
          <w:highlight w:val="cyan"/>
          <w:lang w:eastAsia="de-DE"/>
        </w:rPr>
        <w:t>Moring</w:t>
      </w:r>
      <w:proofErr w:type="spellEnd"/>
      <w:r w:rsidR="002C0DB7" w:rsidRPr="00EF0779">
        <w:rPr>
          <w:highlight w:val="cyan"/>
          <w:lang w:eastAsia="de-DE"/>
        </w:rPr>
        <w:t xml:space="preserve">, </w:t>
      </w:r>
      <w:r w:rsidR="00EF0779" w:rsidRPr="00EF0779">
        <w:rPr>
          <w:highlight w:val="cyan"/>
          <w:lang w:eastAsia="de-DE"/>
        </w:rPr>
        <w:t>2023, S1, S. 8</w:t>
      </w:r>
      <w:r w:rsidR="002C0DB7" w:rsidRPr="00EF0779">
        <w:rPr>
          <w:highlight w:val="cyan"/>
          <w:lang w:eastAsia="de-DE"/>
        </w:rPr>
        <w:t>)</w:t>
      </w:r>
    </w:p>
    <w:p w14:paraId="0FC4BE6B" w14:textId="66FDFDCB" w:rsidR="00E22010" w:rsidRPr="00397E1E" w:rsidRDefault="00E22010" w:rsidP="00E22010">
      <w:pPr>
        <w:pStyle w:val="berschrift3"/>
      </w:pPr>
      <w:bookmarkStart w:id="12" w:name="_Toc148908578"/>
      <w:r w:rsidRPr="00397E1E">
        <w:t>Prompt</w:t>
      </w:r>
      <w:bookmarkEnd w:id="12"/>
    </w:p>
    <w:p w14:paraId="25B3D56C" w14:textId="1C697B21" w:rsidR="00E22010" w:rsidRPr="00D0639A" w:rsidRDefault="00E22010" w:rsidP="00E22010">
      <w:pPr>
        <w:rPr>
          <w:lang w:eastAsia="de-DE"/>
        </w:rPr>
      </w:pPr>
      <w:r>
        <w:rPr>
          <w:lang w:eastAsia="de-DE"/>
        </w:rPr>
        <w:t xml:space="preserve">Das englische Wort ”prompt” leitet sich gemäß des Cambridge Dictionary </w:t>
      </w:r>
      <w:r w:rsidR="00050726" w:rsidRPr="00C04794">
        <w:rPr>
          <w:lang w:eastAsia="de-DE"/>
        </w:rPr>
        <w:t>(</w:t>
      </w:r>
      <w:r w:rsidR="00050726" w:rsidRPr="00C04794">
        <w:t>o. D.)</w:t>
      </w:r>
      <w:r>
        <w:rPr>
          <w:lang w:eastAsia="de-DE"/>
        </w:rPr>
        <w:t xml:space="preserve"> von dem Verb "</w:t>
      </w:r>
      <w:proofErr w:type="spellStart"/>
      <w:r>
        <w:rPr>
          <w:lang w:eastAsia="de-DE"/>
        </w:rPr>
        <w:t>to</w:t>
      </w:r>
      <w:proofErr w:type="spellEnd"/>
      <w:r>
        <w:rPr>
          <w:lang w:eastAsia="de-DE"/>
        </w:rPr>
        <w:t xml:space="preserve"> prompt“ ab und bedeutet ¨übersetzt sinngemäß, jemanden dazu zu bringen, etwas zu sagen oder zu tun. In Bezug auf Computer bedeutet das Nomen ”prompt”, einem KI-System eine Anweisung zu geben, welche nicht in Computersprache verfasst wird, sondern in der natürlichen Sprache des Menschen </w:t>
      </w:r>
      <w:r w:rsidR="004E11AA">
        <w:rPr>
          <w:lang w:eastAsia="de-DE"/>
        </w:rPr>
        <w:t>(</w:t>
      </w:r>
      <w:r w:rsidR="00D2728A" w:rsidRPr="00C04794">
        <w:t xml:space="preserve">Cambridge </w:t>
      </w:r>
      <w:r w:rsidR="00D2728A">
        <w:rPr>
          <w:lang w:eastAsia="de-DE"/>
        </w:rPr>
        <w:t>Dictionary</w:t>
      </w:r>
      <w:r w:rsidR="002B0E27">
        <w:rPr>
          <w:lang w:eastAsia="de-DE"/>
        </w:rPr>
        <w:t>,</w:t>
      </w:r>
      <w:r w:rsidR="00D2728A">
        <w:rPr>
          <w:lang w:eastAsia="de-DE"/>
        </w:rPr>
        <w:t xml:space="preserve"> </w:t>
      </w:r>
      <w:r w:rsidR="004E11AA" w:rsidRPr="00C04794">
        <w:t>o. D.)</w:t>
      </w:r>
      <w:r>
        <w:rPr>
          <w:lang w:eastAsia="de-DE"/>
        </w:rPr>
        <w:t xml:space="preserve"> Ein Prompt kann demnach als eine Eingabeaufforderung verstanden werden, die in Form von beispielsweise Fragen, Aufforderungen oder auch Beschreibungen eines Themas dem KI-System übermittelt werden. Das KI-System generiert auf </w:t>
      </w:r>
      <w:r w:rsidR="0084791E">
        <w:rPr>
          <w:lang w:eastAsia="de-DE"/>
        </w:rPr>
        <w:t xml:space="preserve">der Basis der </w:t>
      </w:r>
      <w:r>
        <w:rPr>
          <w:lang w:eastAsia="de-DE"/>
        </w:rPr>
        <w:t xml:space="preserve">Eingabeaufforderung eine entsprechende </w:t>
      </w:r>
      <w:r w:rsidRPr="003772D8">
        <w:rPr>
          <w:lang w:eastAsia="de-DE"/>
        </w:rPr>
        <w:t xml:space="preserve">Antwort </w:t>
      </w:r>
      <w:r w:rsidR="003772D8" w:rsidRPr="003772D8">
        <w:rPr>
          <w:lang w:eastAsia="de-DE"/>
        </w:rPr>
        <w:t>(</w:t>
      </w:r>
      <w:r w:rsidRPr="003772D8">
        <w:rPr>
          <w:lang w:eastAsia="de-DE"/>
        </w:rPr>
        <w:t>BM-</w:t>
      </w:r>
      <w:proofErr w:type="spellStart"/>
      <w:r w:rsidRPr="003772D8">
        <w:rPr>
          <w:lang w:eastAsia="de-DE"/>
        </w:rPr>
        <w:t>Experts</w:t>
      </w:r>
      <w:proofErr w:type="spellEnd"/>
      <w:r w:rsidRPr="003772D8">
        <w:rPr>
          <w:lang w:eastAsia="de-DE"/>
        </w:rPr>
        <w:t>, 2023</w:t>
      </w:r>
      <w:r w:rsidR="003772D8" w:rsidRPr="003772D8">
        <w:rPr>
          <w:lang w:eastAsia="de-DE"/>
        </w:rPr>
        <w:t>)</w:t>
      </w:r>
      <w:r w:rsidRPr="003772D8">
        <w:rPr>
          <w:lang w:eastAsia="de-DE"/>
        </w:rPr>
        <w:t>.</w:t>
      </w:r>
    </w:p>
    <w:p w14:paraId="070672D9" w14:textId="48989DB4" w:rsidR="00E22010" w:rsidRDefault="00E22010" w:rsidP="00E22010">
      <w:pPr>
        <w:pStyle w:val="berschrift3"/>
        <w:rPr>
          <w:rFonts w:eastAsia="Times New Roman"/>
          <w:lang w:eastAsia="de-DE"/>
        </w:rPr>
      </w:pPr>
      <w:bookmarkStart w:id="13" w:name="_Toc148908579"/>
      <w:r w:rsidRPr="006E6140">
        <w:rPr>
          <w:rFonts w:eastAsia="Times New Roman"/>
          <w:lang w:eastAsia="de-DE"/>
        </w:rPr>
        <w:t>NPC</w:t>
      </w:r>
      <w:bookmarkEnd w:id="13"/>
    </w:p>
    <w:p w14:paraId="4A9CFF7D" w14:textId="77777777" w:rsidR="00E22010" w:rsidRDefault="00E22010" w:rsidP="00E22010">
      <w:pPr>
        <w:rPr>
          <w:lang w:eastAsia="de-DE"/>
        </w:rPr>
      </w:pPr>
      <w:r>
        <w:rPr>
          <w:lang w:eastAsia="de-DE"/>
        </w:rPr>
        <w:t>Non-Player Character, kurz NPC, sind in Computerspielen zu finden und spielen eine wichtige Rolle, um eine Spielwelt lebendig zu gestalten [Hack, 2018, S. 293].</w:t>
      </w:r>
    </w:p>
    <w:p w14:paraId="04023794" w14:textId="45A916D6" w:rsidR="00E22010" w:rsidRPr="00114C28" w:rsidRDefault="00E22010" w:rsidP="00E22010">
      <w:pPr>
        <w:rPr>
          <w:lang w:eastAsia="de-DE"/>
        </w:rPr>
      </w:pPr>
      <w:r>
        <w:rPr>
          <w:lang w:eastAsia="de-DE"/>
        </w:rPr>
        <w:t xml:space="preserve">NPCs sind vom Computer gesteuerte Charaktere wie Dorfbewohner, Tiere oder Monster. Alle Charaktere und Tiere, die sich nicht vom anderen Spieler kontrollieren lassen </w:t>
      </w:r>
      <w:r w:rsidR="00F07F51" w:rsidRPr="00B437A8">
        <w:rPr>
          <w:lang w:eastAsia="de-DE"/>
        </w:rPr>
        <w:t>(</w:t>
      </w:r>
      <w:r w:rsidRPr="00B437A8">
        <w:rPr>
          <w:lang w:eastAsia="de-DE"/>
        </w:rPr>
        <w:t>Breuer, 2012, S.113</w:t>
      </w:r>
      <w:r w:rsidR="00F07F51" w:rsidRPr="00B437A8">
        <w:rPr>
          <w:lang w:eastAsia="de-DE"/>
        </w:rPr>
        <w:t>)</w:t>
      </w:r>
      <w:r w:rsidRPr="00B437A8">
        <w:rPr>
          <w:lang w:eastAsia="de-DE"/>
        </w:rPr>
        <w:t>.</w:t>
      </w:r>
    </w:p>
    <w:p w14:paraId="641AE215" w14:textId="77777777" w:rsidR="00E22010" w:rsidRDefault="00E22010" w:rsidP="00E22010">
      <w:pPr>
        <w:pStyle w:val="berschrift3"/>
        <w:rPr>
          <w:rFonts w:eastAsia="Times New Roman"/>
          <w:lang w:eastAsia="de-DE"/>
        </w:rPr>
      </w:pPr>
      <w:bookmarkStart w:id="14" w:name="_Toc148908580"/>
      <w:r w:rsidRPr="006E6140">
        <w:rPr>
          <w:rFonts w:eastAsia="Times New Roman"/>
          <w:lang w:eastAsia="de-DE"/>
        </w:rPr>
        <w:t>Ein-Mann-Videospielentwickler</w:t>
      </w:r>
      <w:bookmarkEnd w:id="14"/>
    </w:p>
    <w:p w14:paraId="76603E1B" w14:textId="4FBB9B58" w:rsidR="00E22010" w:rsidRPr="00364E7D" w:rsidRDefault="00E22010" w:rsidP="00E22010">
      <w:pPr>
        <w:rPr>
          <w:lang w:eastAsia="de-DE"/>
        </w:rPr>
      </w:pPr>
      <w:r>
        <w:rPr>
          <w:lang w:eastAsia="de-DE"/>
        </w:rPr>
        <w:t xml:space="preserve">Bereits in der Einleitung wurde kurz beschrieben, dass es verschiedene Wege </w:t>
      </w:r>
      <w:proofErr w:type="gramStart"/>
      <w:r>
        <w:rPr>
          <w:lang w:eastAsia="de-DE"/>
        </w:rPr>
        <w:t>gibt</w:t>
      </w:r>
      <w:proofErr w:type="gramEnd"/>
      <w:r>
        <w:rPr>
          <w:lang w:eastAsia="de-DE"/>
        </w:rPr>
        <w:t xml:space="preserve"> um als Videospieleentwickler zu arbeiten. Hierbei wurden die drei folgenden Wege aufgezeigt: Das Arbeiten in einem großen Videospielstudio mit sehr vielen Angestellten, das Arbeiten in einem kleineren Entwicklerstudio und der dritte Weg ist es, ein Videospiel </w:t>
      </w:r>
      <w:r w:rsidR="00B437A8">
        <w:rPr>
          <w:lang w:eastAsia="de-DE"/>
        </w:rPr>
        <w:t>allein</w:t>
      </w:r>
      <w:r>
        <w:rPr>
          <w:lang w:eastAsia="de-DE"/>
        </w:rPr>
        <w:t xml:space="preserve"> oder in einem sehr kleinen Team zu entwickeln. Wang</w:t>
      </w:r>
      <w:r w:rsidR="00B437A8">
        <w:rPr>
          <w:lang w:eastAsia="de-DE"/>
        </w:rPr>
        <w:t xml:space="preserve"> </w:t>
      </w:r>
      <w:r w:rsidR="00B437A8" w:rsidRPr="00B437A8">
        <w:rPr>
          <w:lang w:eastAsia="de-DE"/>
        </w:rPr>
        <w:t>(</w:t>
      </w:r>
      <w:r w:rsidRPr="00B437A8">
        <w:rPr>
          <w:lang w:eastAsia="de-DE"/>
        </w:rPr>
        <w:t>2023, S.251</w:t>
      </w:r>
      <w:r w:rsidR="00B437A8" w:rsidRPr="00B437A8">
        <w:rPr>
          <w:lang w:eastAsia="de-DE"/>
        </w:rPr>
        <w:t>)</w:t>
      </w:r>
      <w:r w:rsidRPr="00B437A8">
        <w:rPr>
          <w:lang w:eastAsia="de-DE"/>
        </w:rPr>
        <w:t xml:space="preserve"> bezeichnet</w:t>
      </w:r>
      <w:r>
        <w:rPr>
          <w:lang w:eastAsia="de-DE"/>
        </w:rPr>
        <w:t xml:space="preserve"> diesen Entwickler als solo game </w:t>
      </w:r>
      <w:proofErr w:type="spellStart"/>
      <w:r>
        <w:rPr>
          <w:lang w:eastAsia="de-DE"/>
        </w:rPr>
        <w:t>developer</w:t>
      </w:r>
      <w:proofErr w:type="spellEnd"/>
      <w:r>
        <w:rPr>
          <w:lang w:eastAsia="de-DE"/>
        </w:rPr>
        <w:t>. In dieser Bachelorarbeit verwende ich den Begriff ¨Ein-Mann-Videospielentwickler“ um zu verdeutlichen, dass alle Prozesse bei der Entwicklung des Videospiels von nur einer einzigen Person durchgeführt werden.</w:t>
      </w:r>
    </w:p>
    <w:p w14:paraId="653B8306" w14:textId="77777777" w:rsidR="00E22010" w:rsidRPr="00E766D7" w:rsidRDefault="00E22010" w:rsidP="00E766D7">
      <w:pPr>
        <w:pStyle w:val="berschrift3"/>
      </w:pPr>
      <w:bookmarkStart w:id="15" w:name="_Toc148908581"/>
      <w:r>
        <w:lastRenderedPageBreak/>
        <w:t xml:space="preserve">Mesh - Vertices, </w:t>
      </w:r>
      <w:proofErr w:type="spellStart"/>
      <w:r>
        <w:t>Edges</w:t>
      </w:r>
      <w:proofErr w:type="spellEnd"/>
      <w:r>
        <w:t xml:space="preserve"> und Faces</w:t>
      </w:r>
      <w:bookmarkEnd w:id="15"/>
    </w:p>
    <w:tbl>
      <w:tblPr>
        <w:tblStyle w:val="Tabellenraster"/>
        <w:tblW w:w="0" w:type="auto"/>
        <w:tblCellMar>
          <w:left w:w="0" w:type="dxa"/>
          <w:right w:w="0" w:type="dxa"/>
        </w:tblCellMar>
        <w:tblLook w:val="04A0" w:firstRow="1" w:lastRow="0" w:firstColumn="1" w:lastColumn="0" w:noHBand="0" w:noVBand="1"/>
      </w:tblPr>
      <w:tblGrid>
        <w:gridCol w:w="1981"/>
        <w:gridCol w:w="1982"/>
        <w:gridCol w:w="1982"/>
        <w:gridCol w:w="1982"/>
      </w:tblGrid>
      <w:tr w:rsidR="00E22010" w14:paraId="4C82E7DD" w14:textId="77777777">
        <w:tc>
          <w:tcPr>
            <w:tcW w:w="1981" w:type="dxa"/>
          </w:tcPr>
          <w:p w14:paraId="371E68B4" w14:textId="77777777" w:rsidR="00E22010" w:rsidRDefault="00E22010">
            <w:pPr>
              <w:jc w:val="center"/>
            </w:pPr>
            <w:r>
              <w:rPr>
                <w:noProof/>
              </w:rPr>
              <w:drawing>
                <wp:inline distT="0" distB="0" distL="0" distR="0" wp14:anchorId="550AA498" wp14:editId="14592CE5">
                  <wp:extent cx="1188000" cy="1188000"/>
                  <wp:effectExtent l="0" t="0" r="0" b="0"/>
                  <wp:docPr id="193319014" name="Grafik 193319014" descr="Ein Bild, das Screenshot, Box, Design,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014" name="Grafik 2" descr="Ein Bild, das Screenshot, Box, Design, Behälter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24A38DF8" w14:textId="77777777" w:rsidR="00E22010" w:rsidRDefault="00E22010">
            <w:pPr>
              <w:jc w:val="center"/>
            </w:pPr>
            <w:r>
              <w:rPr>
                <w:noProof/>
              </w:rPr>
              <w:drawing>
                <wp:inline distT="0" distB="0" distL="0" distR="0" wp14:anchorId="3C1C0038" wp14:editId="19413292">
                  <wp:extent cx="1188000" cy="1188000"/>
                  <wp:effectExtent l="0" t="0" r="0" b="0"/>
                  <wp:docPr id="1204883575" name="Grafik 1204883575"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3575" name="Grafik 3" descr="Ein Bild, das Screenshot, Design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318A2EFF" w14:textId="77777777" w:rsidR="00E22010" w:rsidRDefault="00E22010">
            <w:pPr>
              <w:jc w:val="center"/>
            </w:pPr>
            <w:r>
              <w:rPr>
                <w:noProof/>
              </w:rPr>
              <w:drawing>
                <wp:inline distT="0" distB="0" distL="0" distR="0" wp14:anchorId="753DD6CA" wp14:editId="6065F5B9">
                  <wp:extent cx="1188000" cy="1188000"/>
                  <wp:effectExtent l="0" t="0" r="0" b="0"/>
                  <wp:docPr id="1368463836" name="Grafik 1368463836"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3836" name="Grafik 4" descr="Ein Bild, das Screenshot, Design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1D39C68E" w14:textId="77777777" w:rsidR="00E22010" w:rsidRDefault="00E22010">
            <w:pPr>
              <w:jc w:val="center"/>
            </w:pPr>
            <w:r>
              <w:rPr>
                <w:noProof/>
              </w:rPr>
              <w:drawing>
                <wp:inline distT="0" distB="0" distL="0" distR="0" wp14:anchorId="42909B3D" wp14:editId="40A0559E">
                  <wp:extent cx="1188000" cy="1188000"/>
                  <wp:effectExtent l="0" t="0" r="0" b="0"/>
                  <wp:docPr id="55110746" name="Grafik 55110746" descr="Ein Bild, das Box,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746" name="Grafik 5" descr="Ein Bild, das Box, Behälter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r>
      <w:tr w:rsidR="00E22010" w14:paraId="48314A50" w14:textId="77777777">
        <w:tc>
          <w:tcPr>
            <w:tcW w:w="1981" w:type="dxa"/>
          </w:tcPr>
          <w:p w14:paraId="5505DE8D" w14:textId="77777777" w:rsidR="00E22010" w:rsidRDefault="00E22010">
            <w:pPr>
              <w:jc w:val="center"/>
            </w:pPr>
            <w:r>
              <w:t>Vertex</w:t>
            </w:r>
          </w:p>
        </w:tc>
        <w:tc>
          <w:tcPr>
            <w:tcW w:w="1982" w:type="dxa"/>
          </w:tcPr>
          <w:p w14:paraId="5D37BC2F" w14:textId="77777777" w:rsidR="00E22010" w:rsidRDefault="00E22010">
            <w:pPr>
              <w:jc w:val="center"/>
            </w:pPr>
            <w:r>
              <w:t>Edge</w:t>
            </w:r>
          </w:p>
        </w:tc>
        <w:tc>
          <w:tcPr>
            <w:tcW w:w="1982" w:type="dxa"/>
          </w:tcPr>
          <w:p w14:paraId="3E3B45AB" w14:textId="77777777" w:rsidR="00E22010" w:rsidRDefault="00E22010">
            <w:pPr>
              <w:jc w:val="center"/>
            </w:pPr>
            <w:r>
              <w:t>Face</w:t>
            </w:r>
          </w:p>
        </w:tc>
        <w:tc>
          <w:tcPr>
            <w:tcW w:w="1982" w:type="dxa"/>
          </w:tcPr>
          <w:p w14:paraId="02EC8EDC" w14:textId="77777777" w:rsidR="00E22010" w:rsidRDefault="00E22010">
            <w:pPr>
              <w:jc w:val="center"/>
            </w:pPr>
            <w:r>
              <w:t>Mesh</w:t>
            </w:r>
          </w:p>
        </w:tc>
      </w:tr>
    </w:tbl>
    <w:p w14:paraId="25FCC857" w14:textId="77777777" w:rsidR="00E22010" w:rsidRDefault="00E22010" w:rsidP="00E22010"/>
    <w:p w14:paraId="5AF1295B" w14:textId="79DDCE4C" w:rsidR="00E22010" w:rsidRPr="00930001" w:rsidRDefault="00E22010" w:rsidP="00ED4641">
      <w:pPr>
        <w:rPr>
          <w:lang w:eastAsia="de-DE"/>
        </w:rPr>
      </w:pPr>
      <w:r>
        <w:rPr>
          <w:lang w:eastAsia="de-DE"/>
        </w:rPr>
        <w:t xml:space="preserve">Vertex Singular oder </w:t>
      </w:r>
      <w:r w:rsidR="00ED4641">
        <w:rPr>
          <w:lang w:eastAsia="de-DE"/>
        </w:rPr>
        <w:t>Vertices</w:t>
      </w:r>
      <w:r>
        <w:rPr>
          <w:lang w:eastAsia="de-DE"/>
        </w:rPr>
        <w:t xml:space="preserve"> Plural, ist ein Begriff auf der 3D-Computergraphik. Ein Vertex repräsentiert </w:t>
      </w:r>
      <w:r w:rsidR="00ED4641">
        <w:rPr>
          <w:lang w:eastAsia="de-DE"/>
        </w:rPr>
        <w:t>einen</w:t>
      </w:r>
      <w:r>
        <w:rPr>
          <w:lang w:eastAsia="de-DE"/>
        </w:rPr>
        <w:t xml:space="preserve"> einzelnen Punk im Raum und bringt die Grundlage für eine </w:t>
      </w:r>
      <w:r w:rsidR="00ED4641">
        <w:rPr>
          <w:lang w:eastAsia="de-DE"/>
        </w:rPr>
        <w:t>Darstellung</w:t>
      </w:r>
      <w:r>
        <w:rPr>
          <w:lang w:eastAsia="de-DE"/>
        </w:rPr>
        <w:t xml:space="preserve"> von Objekten im dreidimensionalen Raum. Durch das </w:t>
      </w:r>
      <w:r w:rsidR="00ED4641">
        <w:rPr>
          <w:lang w:eastAsia="de-DE"/>
        </w:rPr>
        <w:t>Verbinden</w:t>
      </w:r>
      <w:r>
        <w:rPr>
          <w:lang w:eastAsia="de-DE"/>
        </w:rPr>
        <w:t xml:space="preserve"> von mindestens</w:t>
      </w:r>
      <w:r w:rsidR="00ED4641" w:rsidRPr="00F06BA8">
        <w:rPr>
          <w:rFonts w:cs="Arial"/>
          <w:color w:val="000000"/>
        </w:rPr>
        <w:t xml:space="preserve"> </w:t>
      </w:r>
      <w:r w:rsidR="00ED4641">
        <w:rPr>
          <w:rFonts w:cs="Arial"/>
          <w:color w:val="000000"/>
        </w:rPr>
        <w:t xml:space="preserve">drei Vertices, ist das Bilden eines Polygons </w:t>
      </w:r>
      <w:r w:rsidR="00D97536">
        <w:rPr>
          <w:rFonts w:cs="Arial"/>
          <w:color w:val="000000"/>
        </w:rPr>
        <w:t>(Face)</w:t>
      </w:r>
      <w:r w:rsidR="00ED4641">
        <w:rPr>
          <w:rFonts w:cs="Arial"/>
          <w:color w:val="000000"/>
        </w:rPr>
        <w:t xml:space="preserve"> möglich [</w:t>
      </w:r>
      <w:r w:rsidR="00ED4641">
        <w:rPr>
          <w:rFonts w:cs="Arial"/>
          <w:color w:val="000000"/>
          <w:shd w:val="clear" w:color="auto" w:fill="FFFF00"/>
        </w:rPr>
        <w:t>Pyka, o. D.].</w:t>
      </w:r>
    </w:p>
    <w:p w14:paraId="5463705E" w14:textId="60F13569" w:rsidR="00E22010" w:rsidRDefault="00E22010" w:rsidP="00E22010">
      <w:r>
        <w:t>Die Verbindung zweier Vertices ist eine Edge.</w:t>
      </w:r>
      <w:r w:rsidR="00D60E80">
        <w:t xml:space="preserve"> </w:t>
      </w:r>
      <w:r>
        <w:t>Ein Mesh besteht aus den Elementen, Vertices, Eges und Faces.</w:t>
      </w:r>
      <w:r w:rsidR="007A053E">
        <w:t xml:space="preserve"> </w:t>
      </w:r>
      <w:r>
        <w:t xml:space="preserve">Beispielsweise besteht das Mesh eines Würfels aus acht Vertices, zwölf </w:t>
      </w:r>
      <w:proofErr w:type="spellStart"/>
      <w:r>
        <w:t>Edges</w:t>
      </w:r>
      <w:proofErr w:type="spellEnd"/>
      <w:r>
        <w:t xml:space="preserve"> und sechs Faces</w:t>
      </w:r>
      <w:r w:rsidR="00582D43">
        <w:t xml:space="preserve"> </w:t>
      </w:r>
      <w:r w:rsidR="005D6263">
        <w:t>(</w:t>
      </w:r>
      <w:r w:rsidR="00805CE9">
        <w:t>Bühler</w:t>
      </w:r>
      <w:r w:rsidR="00F710A6">
        <w:t>,</w:t>
      </w:r>
      <w:r w:rsidR="00882739">
        <w:t xml:space="preserve"> 2021</w:t>
      </w:r>
      <w:r w:rsidR="00287E62">
        <w:t>, S.</w:t>
      </w:r>
      <w:r w:rsidR="00F710A6">
        <w:t xml:space="preserve"> 7</w:t>
      </w:r>
      <w:r w:rsidR="005D6263">
        <w:t>)</w:t>
      </w:r>
      <w:r>
        <w:t>.</w:t>
      </w:r>
    </w:p>
    <w:p w14:paraId="3A02AC64" w14:textId="6F638D6C" w:rsidR="00E22010" w:rsidRDefault="00E22010" w:rsidP="00E22010">
      <w:pPr>
        <w:pStyle w:val="berschrift3"/>
        <w:rPr>
          <w:rFonts w:eastAsia="Times New Roman"/>
          <w:lang w:eastAsia="de-DE"/>
        </w:rPr>
      </w:pPr>
      <w:bookmarkStart w:id="16" w:name="_Toc148908582"/>
      <w:r w:rsidRPr="006E6140">
        <w:rPr>
          <w:rFonts w:eastAsia="Times New Roman"/>
          <w:lang w:eastAsia="de-DE"/>
        </w:rPr>
        <w:t>Textur</w:t>
      </w:r>
      <w:bookmarkEnd w:id="16"/>
    </w:p>
    <w:tbl>
      <w:tblPr>
        <w:tblStyle w:val="Tabellenraster"/>
        <w:tblW w:w="0" w:type="auto"/>
        <w:tblLook w:val="04A0" w:firstRow="1" w:lastRow="0" w:firstColumn="1" w:lastColumn="0" w:noHBand="0" w:noVBand="1"/>
      </w:tblPr>
      <w:tblGrid>
        <w:gridCol w:w="3963"/>
        <w:gridCol w:w="3964"/>
      </w:tblGrid>
      <w:tr w:rsidR="001320DA" w14:paraId="5D3EBE87" w14:textId="77777777" w:rsidTr="001320DA">
        <w:tc>
          <w:tcPr>
            <w:tcW w:w="3963" w:type="dxa"/>
          </w:tcPr>
          <w:p w14:paraId="717A303E" w14:textId="2B60AB23" w:rsidR="001320DA" w:rsidRDefault="006F7697" w:rsidP="00E22010">
            <w:pPr>
              <w:rPr>
                <w:lang w:eastAsia="de-DE"/>
              </w:rPr>
            </w:pPr>
            <w:r>
              <w:rPr>
                <w:noProof/>
                <w:lang w:eastAsia="de-DE"/>
              </w:rPr>
              <w:drawing>
                <wp:inline distT="0" distB="0" distL="0" distR="0" wp14:anchorId="369220ED" wp14:editId="43871663">
                  <wp:extent cx="2340000" cy="2340000"/>
                  <wp:effectExtent l="0" t="0" r="3175" b="3175"/>
                  <wp:docPr id="1088018829" name="Grafik 10880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c>
          <w:tcPr>
            <w:tcW w:w="3964" w:type="dxa"/>
          </w:tcPr>
          <w:p w14:paraId="7799AAEA" w14:textId="17656F01" w:rsidR="001320DA" w:rsidRDefault="00E666B4" w:rsidP="00E22010">
            <w:pPr>
              <w:rPr>
                <w:lang w:eastAsia="de-DE"/>
              </w:rPr>
            </w:pPr>
            <w:r>
              <w:rPr>
                <w:noProof/>
                <w:lang w:eastAsia="de-DE"/>
              </w:rPr>
              <w:drawing>
                <wp:inline distT="0" distB="0" distL="0" distR="0" wp14:anchorId="3636BCF3" wp14:editId="07FA55EA">
                  <wp:extent cx="2340000" cy="2340000"/>
                  <wp:effectExtent l="0" t="0" r="3175" b="3175"/>
                  <wp:docPr id="1852894514" name="Grafik 185289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r>
      <w:tr w:rsidR="001320DA" w:rsidRPr="00B409EE" w14:paraId="3AEB7D95" w14:textId="77777777" w:rsidTr="001320DA">
        <w:tc>
          <w:tcPr>
            <w:tcW w:w="3963" w:type="dxa"/>
          </w:tcPr>
          <w:p w14:paraId="4B20340F" w14:textId="615D734B" w:rsidR="001320DA" w:rsidRPr="0062232C" w:rsidRDefault="00B577D8" w:rsidP="00E22010">
            <w:pPr>
              <w:rPr>
                <w:lang w:val="en-GB" w:eastAsia="de-DE"/>
              </w:rPr>
            </w:pPr>
            <w:proofErr w:type="spellStart"/>
            <w:r w:rsidRPr="0062232C">
              <w:rPr>
                <w:lang w:val="en-GB" w:eastAsia="de-DE"/>
              </w:rPr>
              <w:t>a_pale_brown_oak_texture</w:t>
            </w:r>
            <w:proofErr w:type="spellEnd"/>
          </w:p>
        </w:tc>
        <w:tc>
          <w:tcPr>
            <w:tcW w:w="3964" w:type="dxa"/>
          </w:tcPr>
          <w:p w14:paraId="2D79F652" w14:textId="77777777" w:rsidR="001320DA" w:rsidRPr="0062232C" w:rsidRDefault="001320DA" w:rsidP="00E22010">
            <w:pPr>
              <w:rPr>
                <w:lang w:val="en-GB" w:eastAsia="de-DE"/>
              </w:rPr>
            </w:pPr>
          </w:p>
        </w:tc>
      </w:tr>
    </w:tbl>
    <w:p w14:paraId="5AE19335" w14:textId="77777777" w:rsidR="007B549F" w:rsidRPr="0062232C" w:rsidRDefault="007B549F" w:rsidP="00E22010">
      <w:pPr>
        <w:rPr>
          <w:lang w:val="en-GB" w:eastAsia="de-DE"/>
        </w:rPr>
      </w:pPr>
    </w:p>
    <w:p w14:paraId="39A138AC" w14:textId="77777777" w:rsidR="005A3B9A" w:rsidRDefault="00313944" w:rsidP="00E22010">
      <w:pPr>
        <w:rPr>
          <w:lang w:eastAsia="de-DE"/>
        </w:rPr>
      </w:pPr>
      <w:r>
        <w:rPr>
          <w:lang w:eastAsia="de-DE"/>
        </w:rPr>
        <w:t>Bilder,</w:t>
      </w:r>
      <w:r w:rsidR="006233FE">
        <w:rPr>
          <w:lang w:eastAsia="de-DE"/>
        </w:rPr>
        <w:t xml:space="preserve"> die auf der </w:t>
      </w:r>
      <w:r>
        <w:rPr>
          <w:lang w:eastAsia="de-DE"/>
        </w:rPr>
        <w:t>Oberfläche</w:t>
      </w:r>
      <w:r w:rsidR="006233FE">
        <w:rPr>
          <w:lang w:eastAsia="de-DE"/>
        </w:rPr>
        <w:t xml:space="preserve"> von 3D-Modellen</w:t>
      </w:r>
      <w:r w:rsidR="009C5E94">
        <w:rPr>
          <w:lang w:eastAsia="de-DE"/>
        </w:rPr>
        <w:t xml:space="preserve"> dargestellt werden</w:t>
      </w:r>
      <w:r>
        <w:rPr>
          <w:lang w:eastAsia="de-DE"/>
        </w:rPr>
        <w:t>,</w:t>
      </w:r>
      <w:r w:rsidR="009C5E94">
        <w:rPr>
          <w:lang w:eastAsia="de-DE"/>
        </w:rPr>
        <w:t xml:space="preserve"> werden Texturen genannt</w:t>
      </w:r>
      <w:r w:rsidR="00706296">
        <w:rPr>
          <w:lang w:eastAsia="de-DE"/>
        </w:rPr>
        <w:t xml:space="preserve"> (Bühler</w:t>
      </w:r>
      <w:r w:rsidR="00B26BD1">
        <w:rPr>
          <w:lang w:eastAsia="de-DE"/>
        </w:rPr>
        <w:t>, 2021, S.7)</w:t>
      </w:r>
      <w:r w:rsidR="009C5E94">
        <w:rPr>
          <w:lang w:eastAsia="de-DE"/>
        </w:rPr>
        <w:t>.</w:t>
      </w:r>
    </w:p>
    <w:p w14:paraId="45BC1866" w14:textId="1AE32392" w:rsidR="00990D8F" w:rsidRDefault="0011657B" w:rsidP="00E22010">
      <w:pPr>
        <w:rPr>
          <w:lang w:eastAsia="de-DE"/>
        </w:rPr>
      </w:pPr>
      <w:r>
        <w:rPr>
          <w:lang w:eastAsia="de-DE"/>
        </w:rPr>
        <w:lastRenderedPageBreak/>
        <w:t>Innerhalb dieser Bachelorthesis werden Image Texturen verwendet</w:t>
      </w:r>
      <w:r w:rsidR="004C44BF">
        <w:rPr>
          <w:lang w:eastAsia="de-DE"/>
        </w:rPr>
        <w:t xml:space="preserve">. </w:t>
      </w:r>
      <w:r w:rsidR="00ED5655">
        <w:rPr>
          <w:lang w:eastAsia="de-DE"/>
        </w:rPr>
        <w:t xml:space="preserve">Diese Image Texturen können von </w:t>
      </w:r>
      <w:proofErr w:type="spellStart"/>
      <w:r w:rsidR="004C44BF">
        <w:rPr>
          <w:lang w:eastAsia="de-DE"/>
        </w:rPr>
        <w:t>Midjourney</w:t>
      </w:r>
      <w:proofErr w:type="spellEnd"/>
      <w:r w:rsidR="004C44BF">
        <w:rPr>
          <w:lang w:eastAsia="de-DE"/>
        </w:rPr>
        <w:t xml:space="preserve"> </w:t>
      </w:r>
      <w:r w:rsidR="00ED5655">
        <w:rPr>
          <w:lang w:eastAsia="de-DE"/>
        </w:rPr>
        <w:t xml:space="preserve">erzeugt werden. Zum </w:t>
      </w:r>
      <w:r w:rsidR="00077413">
        <w:rPr>
          <w:lang w:eastAsia="de-DE"/>
        </w:rPr>
        <w:t>Beispiel</w:t>
      </w:r>
      <w:r w:rsidR="00ED5655">
        <w:rPr>
          <w:lang w:eastAsia="de-DE"/>
        </w:rPr>
        <w:t xml:space="preserve"> ein generiertes Bild von einer Holzoberfläche. Diese Holzoberfläche wird einem</w:t>
      </w:r>
      <w:r w:rsidR="00E313A8">
        <w:rPr>
          <w:lang w:eastAsia="de-DE"/>
        </w:rPr>
        <w:t xml:space="preserve"> 3D-Modell übergeben</w:t>
      </w:r>
      <w:r w:rsidR="001A3C71">
        <w:rPr>
          <w:lang w:eastAsia="de-DE"/>
        </w:rPr>
        <w:t xml:space="preserve"> um wie ein Holzobjekt zu wirken.</w:t>
      </w:r>
    </w:p>
    <w:p w14:paraId="46BEFF50" w14:textId="062EE954" w:rsidR="00E22010" w:rsidRPr="00AB4B79" w:rsidRDefault="00E22010" w:rsidP="00E22010">
      <w:pPr>
        <w:rPr>
          <w:lang w:eastAsia="de-DE"/>
        </w:rPr>
      </w:pPr>
      <w:r>
        <w:rPr>
          <w:lang w:eastAsia="de-DE"/>
        </w:rPr>
        <w:t>Dreidimensionale Objekte können mit Hilfe von Texturen verändert werden. Diese</w:t>
      </w:r>
      <w:r w:rsidR="00176CD5">
        <w:rPr>
          <w:lang w:eastAsia="de-DE"/>
        </w:rPr>
        <w:t xml:space="preserve"> </w:t>
      </w:r>
      <w:r>
        <w:rPr>
          <w:lang w:eastAsia="de-DE"/>
        </w:rPr>
        <w:t xml:space="preserve">Veränderungen können zum Beispiel sich in Farbe, Spiegelung, 3D-Eindruck auf der Oberfläche und Transparenz von 3D-Objekten sein. Eine Textur wird in normalen Fall durch ein zweidimensionales Bild repräsentiert. </w:t>
      </w:r>
      <w:r w:rsidRPr="000137E0">
        <w:rPr>
          <w:highlight w:val="yellow"/>
          <w:lang w:eastAsia="de-DE"/>
        </w:rPr>
        <w:t>(Quelle fehlt</w:t>
      </w:r>
      <w:r w:rsidR="00784D61">
        <w:rPr>
          <w:highlight w:val="yellow"/>
          <w:lang w:eastAsia="de-DE"/>
        </w:rPr>
        <w:t xml:space="preserve"> – </w:t>
      </w:r>
      <w:proofErr w:type="gramStart"/>
      <w:r w:rsidR="00784D61">
        <w:rPr>
          <w:highlight w:val="yellow"/>
          <w:lang w:eastAsia="de-DE"/>
        </w:rPr>
        <w:t>Adobe?</w:t>
      </w:r>
      <w:r w:rsidR="00394743">
        <w:rPr>
          <w:highlight w:val="yellow"/>
          <w:lang w:eastAsia="de-DE"/>
        </w:rPr>
        <w:t>-</w:t>
      </w:r>
      <w:proofErr w:type="gramEnd"/>
      <w:r w:rsidR="00394743">
        <w:rPr>
          <w:highlight w:val="yellow"/>
          <w:lang w:eastAsia="de-DE"/>
        </w:rPr>
        <w:t xml:space="preserve">in Literaturverzeichnis </w:t>
      </w:r>
      <w:r w:rsidR="00DF7FAD">
        <w:rPr>
          <w:highlight w:val="yellow"/>
          <w:lang w:eastAsia="de-DE"/>
        </w:rPr>
        <w:t>vorhanden</w:t>
      </w:r>
      <w:r w:rsidRPr="000137E0">
        <w:rPr>
          <w:highlight w:val="yellow"/>
          <w:lang w:eastAsia="de-DE"/>
        </w:rPr>
        <w:t>)</w:t>
      </w:r>
    </w:p>
    <w:p w14:paraId="2ACB5443" w14:textId="797E0218" w:rsidR="00DC3A5D" w:rsidRDefault="00DC3A5D" w:rsidP="00DC3A5D">
      <w:pPr>
        <w:pStyle w:val="berschrift3"/>
        <w:rPr>
          <w:lang w:eastAsia="de-DE"/>
        </w:rPr>
      </w:pPr>
      <w:r>
        <w:rPr>
          <w:lang w:eastAsia="de-DE"/>
        </w:rPr>
        <w:t>T-Pose</w:t>
      </w:r>
    </w:p>
    <w:p w14:paraId="299AD612" w14:textId="77777777" w:rsidR="00127438" w:rsidRDefault="00DC3A5D" w:rsidP="00DC3A5D">
      <w:pPr>
        <w:rPr>
          <w:lang w:eastAsia="de-DE"/>
        </w:rPr>
      </w:pPr>
      <w:r>
        <w:rPr>
          <w:lang w:eastAsia="de-DE"/>
        </w:rPr>
        <w:t xml:space="preserve">Die T-Pose ist eine Körperhaltung in der Videospielcharakter-Entwicklung. um unerwünschte Verzerrungen in der Animation einer Spielfigur zu vermeiden. </w:t>
      </w:r>
      <w:r w:rsidR="00A964C8">
        <w:rPr>
          <w:lang w:eastAsia="de-DE"/>
        </w:rPr>
        <w:t>Sie zeichnet sich da</w:t>
      </w:r>
      <w:r w:rsidR="007076B8">
        <w:rPr>
          <w:lang w:eastAsia="de-DE"/>
        </w:rPr>
        <w:t xml:space="preserve">rin aus, </w:t>
      </w:r>
      <w:r w:rsidR="002E3E73">
        <w:rPr>
          <w:lang w:eastAsia="de-DE"/>
        </w:rPr>
        <w:t>dass</w:t>
      </w:r>
      <w:r w:rsidR="007076B8">
        <w:rPr>
          <w:lang w:eastAsia="de-DE"/>
        </w:rPr>
        <w:t xml:space="preserve"> Videospielcharaktere mit beiden Armen von dem O</w:t>
      </w:r>
      <w:r w:rsidR="0099612E">
        <w:rPr>
          <w:lang w:eastAsia="de-DE"/>
        </w:rPr>
        <w:t>b</w:t>
      </w:r>
      <w:r w:rsidR="007076B8">
        <w:rPr>
          <w:lang w:eastAsia="de-DE"/>
        </w:rPr>
        <w:t xml:space="preserve">erkörper gerade </w:t>
      </w:r>
      <w:r w:rsidR="00DA3593">
        <w:rPr>
          <w:lang w:eastAsia="de-DE"/>
        </w:rPr>
        <w:t xml:space="preserve">ausgestreckt sind. </w:t>
      </w:r>
      <w:r w:rsidR="008001F6">
        <w:rPr>
          <w:lang w:eastAsia="de-DE"/>
        </w:rPr>
        <w:t>Die Körperhaltung erinnert an den Buchsta</w:t>
      </w:r>
      <w:r w:rsidR="00210812">
        <w:rPr>
          <w:lang w:eastAsia="de-DE"/>
        </w:rPr>
        <w:t>be T</w:t>
      </w:r>
      <w:r w:rsidR="00B96708">
        <w:rPr>
          <w:lang w:eastAsia="de-DE"/>
        </w:rPr>
        <w:t>.</w:t>
      </w:r>
    </w:p>
    <w:p w14:paraId="40F50425" w14:textId="37542692" w:rsidR="00DC3A5D" w:rsidRDefault="00127438" w:rsidP="00DC3A5D">
      <w:pPr>
        <w:rPr>
          <w:lang w:eastAsia="de-DE"/>
        </w:rPr>
      </w:pPr>
      <w:r>
        <w:rPr>
          <w:lang w:eastAsia="de-DE"/>
        </w:rPr>
        <w:t>Die T-Pose ermöglicht</w:t>
      </w:r>
      <w:r w:rsidR="000836E0">
        <w:rPr>
          <w:lang w:eastAsia="de-DE"/>
        </w:rPr>
        <w:t xml:space="preserve"> es, </w:t>
      </w:r>
      <w:proofErr w:type="gramStart"/>
      <w:r w:rsidR="000836E0">
        <w:rPr>
          <w:lang w:eastAsia="de-DE"/>
        </w:rPr>
        <w:t>das</w:t>
      </w:r>
      <w:proofErr w:type="gramEnd"/>
      <w:r w:rsidR="000836E0">
        <w:rPr>
          <w:lang w:eastAsia="de-DE"/>
        </w:rPr>
        <w:t xml:space="preserve"> </w:t>
      </w:r>
      <w:r w:rsidR="00315003">
        <w:rPr>
          <w:lang w:eastAsia="de-DE"/>
        </w:rPr>
        <w:t xml:space="preserve">Videospielfiguren </w:t>
      </w:r>
      <w:r w:rsidR="007117B4">
        <w:rPr>
          <w:lang w:eastAsia="de-DE"/>
        </w:rPr>
        <w:t>leichter geriggt wer</w:t>
      </w:r>
      <w:r w:rsidR="004F3D34">
        <w:rPr>
          <w:lang w:eastAsia="de-DE"/>
        </w:rPr>
        <w:t>den können</w:t>
      </w:r>
      <w:r w:rsidR="008C5681">
        <w:rPr>
          <w:lang w:eastAsia="de-DE"/>
        </w:rPr>
        <w:t xml:space="preserve"> </w:t>
      </w:r>
      <w:r w:rsidR="00DC3A5D">
        <w:rPr>
          <w:lang w:eastAsia="de-DE"/>
        </w:rPr>
        <w:t>(</w:t>
      </w:r>
      <w:r w:rsidR="00DC3A5D">
        <w:t xml:space="preserve">Bühling, </w:t>
      </w:r>
      <w:r w:rsidR="004953E2">
        <w:t>2017</w:t>
      </w:r>
      <w:r w:rsidR="00DC3A5D">
        <w:rPr>
          <w:lang w:eastAsia="de-DE"/>
        </w:rPr>
        <w:t>).</w:t>
      </w:r>
    </w:p>
    <w:p w14:paraId="207DC3EA" w14:textId="77777777" w:rsidR="000E0B83" w:rsidRDefault="000E0B83" w:rsidP="00DC3A5D">
      <w:pPr>
        <w:rPr>
          <w:lang w:eastAsia="de-DE"/>
        </w:rPr>
      </w:pPr>
    </w:p>
    <w:p w14:paraId="2247AB99" w14:textId="77777777" w:rsidR="00C268E6" w:rsidRPr="00AB4B79" w:rsidRDefault="00C268E6" w:rsidP="00E22010">
      <w:pPr>
        <w:rPr>
          <w:lang w:eastAsia="de-DE"/>
        </w:rPr>
      </w:pPr>
    </w:p>
    <w:p w14:paraId="311F5C0E" w14:textId="77777777" w:rsidR="00E22010" w:rsidRDefault="00E22010" w:rsidP="00E22010">
      <w:pPr>
        <w:rPr>
          <w:rFonts w:eastAsia="Times New Roman"/>
          <w:lang w:eastAsia="de-DE"/>
        </w:rPr>
        <w:sectPr w:rsidR="00E22010" w:rsidSect="00AE1789">
          <w:headerReference w:type="default" r:id="rId16"/>
          <w:pgSz w:w="11906" w:h="16838"/>
          <w:pgMar w:top="1418" w:right="1701" w:bottom="1418" w:left="2268" w:header="709" w:footer="709" w:gutter="0"/>
          <w:cols w:space="708"/>
          <w:docGrid w:linePitch="360"/>
        </w:sectPr>
      </w:pPr>
      <w:r>
        <w:rPr>
          <w:rFonts w:eastAsia="Times New Roman"/>
          <w:lang w:eastAsia="de-DE"/>
        </w:rPr>
        <w:br w:type="page"/>
      </w:r>
    </w:p>
    <w:p w14:paraId="1B1B42C1" w14:textId="77777777" w:rsidR="00E22010" w:rsidRPr="00EE5430" w:rsidRDefault="00E22010" w:rsidP="00EE5430">
      <w:pPr>
        <w:pStyle w:val="berschrift1"/>
      </w:pPr>
      <w:bookmarkStart w:id="17" w:name="_Toc148908583"/>
      <w:r w:rsidRPr="00EE5430">
        <w:lastRenderedPageBreak/>
        <w:t>Methodik</w:t>
      </w:r>
      <w:bookmarkEnd w:id="17"/>
    </w:p>
    <w:p w14:paraId="7FDCAC64" w14:textId="18DFC6CD" w:rsidR="00E22010" w:rsidRDefault="00E22010" w:rsidP="00E22010">
      <w:pPr>
        <w:rPr>
          <w:lang w:eastAsia="de-DE"/>
        </w:rPr>
      </w:pPr>
      <w:r>
        <w:rPr>
          <w:lang w:eastAsia="de-DE"/>
        </w:rPr>
        <w:t xml:space="preserve">Die zur Umsetzung des Prototyps verwendeten Werkzeuge werden in diesem Kapitel vorgestellt. Die verwendeten Werkzeuge werden nach KI-Systemen und Nicht-KI-Systeme </w:t>
      </w:r>
      <w:r w:rsidR="0038675A">
        <w:rPr>
          <w:lang w:eastAsia="de-DE"/>
        </w:rPr>
        <w:t>kategorisiert</w:t>
      </w:r>
      <w:r>
        <w:rPr>
          <w:lang w:eastAsia="de-DE"/>
        </w:rPr>
        <w:t xml:space="preserve">. </w:t>
      </w:r>
      <w:r w:rsidR="0038675A">
        <w:rPr>
          <w:lang w:eastAsia="de-DE"/>
        </w:rPr>
        <w:t xml:space="preserve">Innerhalb ihrer </w:t>
      </w:r>
      <w:proofErr w:type="spellStart"/>
      <w:proofErr w:type="gramStart"/>
      <w:r w:rsidR="0038675A">
        <w:rPr>
          <w:lang w:eastAsia="de-DE"/>
        </w:rPr>
        <w:t>Kategorie,</w:t>
      </w:r>
      <w:ins w:id="18" w:author="Microsoft Word" w:date="2023-10-22T10:55:00Z">
        <w:r>
          <w:rPr>
            <w:lang w:eastAsia="de-DE"/>
          </w:rPr>
          <w:t>unterschieden</w:t>
        </w:r>
        <w:proofErr w:type="spellEnd"/>
        <w:proofErr w:type="gramEnd"/>
        <w:r>
          <w:rPr>
            <w:lang w:eastAsia="de-DE"/>
          </w:rPr>
          <w:t>. In diesem Kapitel</w:t>
        </w:r>
      </w:ins>
      <w:r w:rsidR="0038675A">
        <w:rPr>
          <w:lang w:eastAsia="de-DE"/>
        </w:rPr>
        <w:t xml:space="preserve"> </w:t>
      </w:r>
      <w:r>
        <w:rPr>
          <w:lang w:eastAsia="de-DE"/>
        </w:rPr>
        <w:t>werden die Werkzeuge in der Reihenfolge beschrieben, wie die Werkzeuge in der Umsetzung des Prototyps angewendet worden sind.</w:t>
      </w:r>
    </w:p>
    <w:p w14:paraId="4FCE8711" w14:textId="77777777" w:rsidR="00E22010" w:rsidRPr="006E6140" w:rsidRDefault="00E22010" w:rsidP="00E22010">
      <w:pPr>
        <w:pStyle w:val="berschrift2"/>
        <w:rPr>
          <w:rFonts w:eastAsia="Times New Roman"/>
          <w:lang w:eastAsia="de-DE"/>
        </w:rPr>
      </w:pPr>
      <w:bookmarkStart w:id="19" w:name="_Toc148908584"/>
      <w:r w:rsidRPr="006E6140">
        <w:rPr>
          <w:rFonts w:eastAsia="Times New Roman"/>
          <w:lang w:eastAsia="de-DE"/>
        </w:rPr>
        <w:t>Auswahl und Beschreibung der KI-Systeme</w:t>
      </w:r>
      <w:bookmarkEnd w:id="19"/>
    </w:p>
    <w:p w14:paraId="14C4B651" w14:textId="561009E6" w:rsidR="00E22010" w:rsidRPr="00D55AA8" w:rsidRDefault="00E22010" w:rsidP="00E22010">
      <w:pPr>
        <w:pStyle w:val="berschrift3"/>
        <w:rPr>
          <w:rFonts w:eastAsia="Times New Roman"/>
          <w:lang w:eastAsia="de-DE"/>
        </w:rPr>
      </w:pPr>
      <w:bookmarkStart w:id="20" w:name="_Toc148908585"/>
      <w:proofErr w:type="spellStart"/>
      <w:r w:rsidRPr="00117E47">
        <w:rPr>
          <w:rFonts w:eastAsia="Times New Roman"/>
          <w:lang w:eastAsia="de-DE"/>
        </w:rPr>
        <w:t>ChatGPT</w:t>
      </w:r>
      <w:bookmarkEnd w:id="20"/>
      <w:proofErr w:type="spellEnd"/>
    </w:p>
    <w:p w14:paraId="74F60443" w14:textId="5E7AC814" w:rsidR="00B73025" w:rsidRDefault="00BC3B92" w:rsidP="002D6EAE">
      <w:pPr>
        <w:rPr>
          <w:lang w:eastAsia="de-DE"/>
        </w:rPr>
      </w:pPr>
      <w:r>
        <w:rPr>
          <w:lang w:eastAsia="de-DE"/>
        </w:rPr>
        <w:t>Im Juni 2018</w:t>
      </w:r>
      <w:r w:rsidR="00A215C6">
        <w:rPr>
          <w:lang w:eastAsia="de-DE"/>
        </w:rPr>
        <w:t xml:space="preserve"> wurde </w:t>
      </w:r>
      <w:r w:rsidR="00B73025">
        <w:rPr>
          <w:lang w:eastAsia="de-DE"/>
        </w:rPr>
        <w:t xml:space="preserve">das Sprachmodell </w:t>
      </w:r>
      <w:r w:rsidR="00A215C6">
        <w:rPr>
          <w:lang w:eastAsia="de-DE"/>
        </w:rPr>
        <w:t>GPT-1</w:t>
      </w:r>
      <w:r w:rsidR="007F2626">
        <w:rPr>
          <w:lang w:eastAsia="de-DE"/>
        </w:rPr>
        <w:t xml:space="preserve"> vom US-</w:t>
      </w:r>
      <w:proofErr w:type="spellStart"/>
      <w:r w:rsidR="007F2626">
        <w:rPr>
          <w:lang w:eastAsia="de-DE"/>
        </w:rPr>
        <w:t>Amerikaniscn</w:t>
      </w:r>
      <w:proofErr w:type="spellEnd"/>
      <w:r w:rsidR="007F2626">
        <w:rPr>
          <w:lang w:eastAsia="de-DE"/>
        </w:rPr>
        <w:t xml:space="preserve"> Unternehmen Open AI vorgestellt.</w:t>
      </w:r>
      <w:r w:rsidR="00CD7B9F">
        <w:rPr>
          <w:lang w:eastAsia="de-DE"/>
        </w:rPr>
        <w:t xml:space="preserve"> </w:t>
      </w:r>
      <w:proofErr w:type="spellStart"/>
      <w:r w:rsidR="002B7E3F">
        <w:rPr>
          <w:lang w:eastAsia="de-DE"/>
        </w:rPr>
        <w:t>ChatGPT</w:t>
      </w:r>
      <w:proofErr w:type="spellEnd"/>
      <w:r w:rsidR="002B7E3F">
        <w:rPr>
          <w:lang w:eastAsia="de-DE"/>
        </w:rPr>
        <w:t xml:space="preserve"> ist </w:t>
      </w:r>
      <w:r w:rsidR="005D0206">
        <w:rPr>
          <w:lang w:eastAsia="de-DE"/>
        </w:rPr>
        <w:t>das</w:t>
      </w:r>
      <w:r w:rsidR="002B7E3F">
        <w:rPr>
          <w:lang w:eastAsia="de-DE"/>
        </w:rPr>
        <w:t xml:space="preserve"> Dialogsystem, welches als Schnittstelle zu dem</w:t>
      </w:r>
      <w:r w:rsidR="00651D4E">
        <w:rPr>
          <w:lang w:eastAsia="de-DE"/>
        </w:rPr>
        <w:t xml:space="preserve"> Sprachmodell GPT-3,5</w:t>
      </w:r>
      <w:r w:rsidR="006312FC">
        <w:rPr>
          <w:lang w:eastAsia="de-DE"/>
        </w:rPr>
        <w:t xml:space="preserve"> dient. </w:t>
      </w:r>
      <w:r w:rsidR="0075798E">
        <w:rPr>
          <w:lang w:eastAsia="de-DE"/>
        </w:rPr>
        <w:t>GPT-3,5 kann mit</w:t>
      </w:r>
      <w:r w:rsidR="00F3082F">
        <w:rPr>
          <w:lang w:eastAsia="de-DE"/>
        </w:rPr>
        <w:t xml:space="preserve"> </w:t>
      </w:r>
      <w:r w:rsidR="004E76A0">
        <w:rPr>
          <w:lang w:eastAsia="de-DE"/>
        </w:rPr>
        <w:t>Hilfe</w:t>
      </w:r>
      <w:r w:rsidR="00F3082F">
        <w:rPr>
          <w:lang w:eastAsia="de-DE"/>
        </w:rPr>
        <w:t xml:space="preserve"> </w:t>
      </w:r>
      <w:r w:rsidR="004E76A0">
        <w:rPr>
          <w:lang w:eastAsia="de-DE"/>
        </w:rPr>
        <w:t>dieser</w:t>
      </w:r>
      <w:r w:rsidR="00F3082F">
        <w:rPr>
          <w:lang w:eastAsia="de-DE"/>
        </w:rPr>
        <w:t xml:space="preserve"> Schnittstelle erstmal mit Usern frei formulierte Anfragen </w:t>
      </w:r>
      <w:r w:rsidR="004E76A0">
        <w:rPr>
          <w:lang w:eastAsia="de-DE"/>
        </w:rPr>
        <w:t>angemessen</w:t>
      </w:r>
      <w:r w:rsidR="00B62633">
        <w:rPr>
          <w:lang w:eastAsia="de-DE"/>
        </w:rPr>
        <w:t xml:space="preserve"> bea</w:t>
      </w:r>
      <w:r w:rsidR="004E76A0">
        <w:rPr>
          <w:lang w:eastAsia="de-DE"/>
        </w:rPr>
        <w:t>rbeiten.</w:t>
      </w:r>
    </w:p>
    <w:p w14:paraId="21AC700A" w14:textId="14A6169A" w:rsidR="002D6EAE" w:rsidRDefault="001417C4" w:rsidP="002D6EAE">
      <w:pPr>
        <w:rPr>
          <w:lang w:eastAsia="de-DE"/>
        </w:rPr>
      </w:pPr>
      <w:proofErr w:type="spellStart"/>
      <w:r>
        <w:rPr>
          <w:lang w:eastAsia="de-DE"/>
        </w:rPr>
        <w:t>ChatGPT</w:t>
      </w:r>
      <w:proofErr w:type="spellEnd"/>
      <w:r>
        <w:rPr>
          <w:lang w:eastAsia="de-DE"/>
        </w:rPr>
        <w:t xml:space="preserve"> </w:t>
      </w:r>
      <w:r w:rsidR="00E774B2">
        <w:rPr>
          <w:lang w:eastAsia="de-DE"/>
        </w:rPr>
        <w:t>ist</w:t>
      </w:r>
      <w:r w:rsidR="00CE5E15">
        <w:rPr>
          <w:lang w:eastAsia="de-DE"/>
        </w:rPr>
        <w:t xml:space="preserve"> in dem Sinne beeindruckend, da es für viele Menschen</w:t>
      </w:r>
      <w:r w:rsidR="003C5B8F">
        <w:rPr>
          <w:lang w:eastAsia="de-DE"/>
        </w:rPr>
        <w:t xml:space="preserve"> die </w:t>
      </w:r>
      <w:r w:rsidR="00956303">
        <w:rPr>
          <w:lang w:eastAsia="de-DE"/>
        </w:rPr>
        <w:t>Möglichkeit</w:t>
      </w:r>
      <w:r w:rsidR="003C5B8F">
        <w:rPr>
          <w:lang w:eastAsia="de-DE"/>
        </w:rPr>
        <w:t xml:space="preserve"> bat, mit einem Gesprächsagenten zu </w:t>
      </w:r>
      <w:r w:rsidR="00956303">
        <w:rPr>
          <w:lang w:eastAsia="de-DE"/>
        </w:rPr>
        <w:t>interagieren</w:t>
      </w:r>
      <w:r w:rsidR="0071545B">
        <w:rPr>
          <w:lang w:eastAsia="de-DE"/>
        </w:rPr>
        <w:t xml:space="preserve"> </w:t>
      </w:r>
      <w:r w:rsidR="002D6EAE">
        <w:rPr>
          <w:lang w:eastAsia="de-DE"/>
        </w:rPr>
        <w:t>[</w:t>
      </w:r>
      <w:r w:rsidR="002D6EAE" w:rsidRPr="00722F9B">
        <w:rPr>
          <w:lang w:eastAsia="de-DE"/>
        </w:rPr>
        <w:t>helfrichschkarbanenko2023mathematik</w:t>
      </w:r>
      <w:r w:rsidR="002D6EAE">
        <w:rPr>
          <w:lang w:eastAsia="de-DE"/>
        </w:rPr>
        <w:t>, S</w:t>
      </w:r>
      <w:r w:rsidR="00804D49">
        <w:rPr>
          <w:lang w:eastAsia="de-DE"/>
        </w:rPr>
        <w:t>. 3</w:t>
      </w:r>
      <w:r w:rsidR="002D6EAE">
        <w:rPr>
          <w:lang w:eastAsia="de-DE"/>
        </w:rPr>
        <w:t>]</w:t>
      </w:r>
      <w:r w:rsidR="0071545B">
        <w:rPr>
          <w:lang w:eastAsia="de-DE"/>
        </w:rPr>
        <w:t>.</w:t>
      </w:r>
    </w:p>
    <w:p w14:paraId="767EADC7" w14:textId="4A9493A3" w:rsidR="005726EB" w:rsidRDefault="005726EB" w:rsidP="002D6EAE">
      <w:pPr>
        <w:rPr>
          <w:lang w:eastAsia="de-DE"/>
        </w:rPr>
      </w:pPr>
      <w:proofErr w:type="spellStart"/>
      <w:r w:rsidRPr="00420260">
        <w:rPr>
          <w:lang w:eastAsia="de-DE"/>
        </w:rPr>
        <w:t>ChatGPT</w:t>
      </w:r>
      <w:proofErr w:type="spellEnd"/>
      <w:r w:rsidRPr="00420260">
        <w:rPr>
          <w:lang w:eastAsia="de-DE"/>
        </w:rPr>
        <w:t xml:space="preserve"> besitzt die Fähigkeit Kurzgeschichten zu schreiben, Fachfragen zu beantworten,</w:t>
      </w:r>
      <w:r>
        <w:rPr>
          <w:lang w:eastAsia="de-DE"/>
        </w:rPr>
        <w:t xml:space="preserve"> </w:t>
      </w:r>
      <w:r w:rsidRPr="00420260">
        <w:rPr>
          <w:lang w:eastAsia="de-DE"/>
        </w:rPr>
        <w:t>Codebl</w:t>
      </w:r>
      <w:r>
        <w:rPr>
          <w:lang w:eastAsia="de-DE"/>
        </w:rPr>
        <w:t>ö</w:t>
      </w:r>
      <w:r w:rsidRPr="00420260">
        <w:rPr>
          <w:lang w:eastAsia="de-DE"/>
        </w:rPr>
        <w:t>cke auszugeben oder Texte zusammenzufassen [</w:t>
      </w:r>
      <w:proofErr w:type="spellStart"/>
      <w:r w:rsidRPr="00420260">
        <w:rPr>
          <w:highlight w:val="yellow"/>
          <w:lang w:eastAsia="de-DE"/>
        </w:rPr>
        <w:t>Nimsdorf</w:t>
      </w:r>
      <w:proofErr w:type="spellEnd"/>
      <w:r w:rsidRPr="00420260">
        <w:rPr>
          <w:highlight w:val="yellow"/>
          <w:lang w:eastAsia="de-DE"/>
        </w:rPr>
        <w:t>, 2023].</w:t>
      </w:r>
    </w:p>
    <w:p w14:paraId="4E2D0526" w14:textId="77777777" w:rsidR="004375ED" w:rsidRDefault="004375ED" w:rsidP="004375ED">
      <w:pPr>
        <w:rPr>
          <w:lang w:eastAsia="de-DE"/>
        </w:rPr>
      </w:pPr>
      <w:r w:rsidRPr="00420260">
        <w:rPr>
          <w:lang w:eastAsia="de-DE"/>
        </w:rPr>
        <w:t xml:space="preserve">In dieser Bachelorthesis wird </w:t>
      </w:r>
      <w:proofErr w:type="spellStart"/>
      <w:r w:rsidRPr="00420260">
        <w:rPr>
          <w:lang w:eastAsia="de-DE"/>
        </w:rPr>
        <w:t>ChatGPT</w:t>
      </w:r>
      <w:proofErr w:type="spellEnd"/>
      <w:r w:rsidRPr="00420260">
        <w:rPr>
          <w:lang w:eastAsia="de-DE"/>
        </w:rPr>
        <w:t xml:space="preserve"> beispielsweise dazu verwendet eine Spieleidee zu entwickeln</w:t>
      </w:r>
      <w:r>
        <w:rPr>
          <w:lang w:eastAsia="de-DE"/>
        </w:rPr>
        <w:t xml:space="preserve"> </w:t>
      </w:r>
      <w:r w:rsidRPr="00117E47">
        <w:rPr>
          <w:lang w:eastAsia="de-DE"/>
        </w:rPr>
        <w:t>oder Spielfiguren zu konzeptionieren.</w:t>
      </w:r>
    </w:p>
    <w:p w14:paraId="6FBE671A" w14:textId="0D5EC22C" w:rsidR="00792A18" w:rsidRPr="00117E47" w:rsidRDefault="0071545B" w:rsidP="004375ED">
      <w:pPr>
        <w:rPr>
          <w:lang w:eastAsia="de-DE"/>
        </w:rPr>
      </w:pPr>
      <w:r>
        <w:rPr>
          <w:lang w:eastAsia="de-DE"/>
        </w:rPr>
        <w:t>Des Weiteren</w:t>
      </w:r>
      <w:r w:rsidR="00226F7D">
        <w:rPr>
          <w:lang w:eastAsia="de-DE"/>
        </w:rPr>
        <w:t xml:space="preserve"> wird </w:t>
      </w:r>
      <w:proofErr w:type="spellStart"/>
      <w:r w:rsidR="00226F7D">
        <w:rPr>
          <w:lang w:eastAsia="de-DE"/>
        </w:rPr>
        <w:t>ChatGPT</w:t>
      </w:r>
      <w:proofErr w:type="spellEnd"/>
      <w:r w:rsidR="00226F7D">
        <w:rPr>
          <w:lang w:eastAsia="de-DE"/>
        </w:rPr>
        <w:t xml:space="preserve"> als Schnittstelle </w:t>
      </w:r>
      <w:r w:rsidR="00A07478">
        <w:rPr>
          <w:lang w:eastAsia="de-DE"/>
        </w:rPr>
        <w:t>zwischen</w:t>
      </w:r>
      <w:r w:rsidR="00226F7D">
        <w:rPr>
          <w:lang w:eastAsia="de-DE"/>
        </w:rPr>
        <w:t xml:space="preserve"> User und dem KI-System </w:t>
      </w:r>
      <w:proofErr w:type="spellStart"/>
      <w:r w:rsidR="00226F7D">
        <w:rPr>
          <w:lang w:eastAsia="de-DE"/>
        </w:rPr>
        <w:t>Midjourney</w:t>
      </w:r>
      <w:proofErr w:type="spellEnd"/>
      <w:r w:rsidR="00A07478">
        <w:rPr>
          <w:lang w:eastAsia="de-DE"/>
        </w:rPr>
        <w:t xml:space="preserve"> eingesetzt.</w:t>
      </w:r>
    </w:p>
    <w:p w14:paraId="5993077C" w14:textId="5BDA58D3" w:rsidR="00E22010" w:rsidRDefault="00435460" w:rsidP="00E22010">
      <w:pPr>
        <w:rPr>
          <w:lang w:eastAsia="de-DE"/>
        </w:rPr>
      </w:pPr>
      <w:r>
        <w:rPr>
          <w:lang w:eastAsia="de-DE"/>
        </w:rPr>
        <w:t>Für die</w:t>
      </w:r>
      <w:r w:rsidR="002647AA">
        <w:rPr>
          <w:lang w:eastAsia="de-DE"/>
        </w:rPr>
        <w:t xml:space="preserve"> Umsetzung</w:t>
      </w:r>
      <w:r w:rsidR="00CA5272">
        <w:rPr>
          <w:lang w:eastAsia="de-DE"/>
        </w:rPr>
        <w:t xml:space="preserve"> des Videospielprototypen</w:t>
      </w:r>
      <w:r w:rsidR="002647AA">
        <w:rPr>
          <w:lang w:eastAsia="de-DE"/>
        </w:rPr>
        <w:t xml:space="preserve"> wird das </w:t>
      </w:r>
      <w:r w:rsidR="00CA5272">
        <w:rPr>
          <w:lang w:eastAsia="de-DE"/>
        </w:rPr>
        <w:t xml:space="preserve">kostenlose </w:t>
      </w:r>
      <w:r w:rsidR="002647AA">
        <w:rPr>
          <w:lang w:eastAsia="de-DE"/>
        </w:rPr>
        <w:t>Sprachmodell GPT</w:t>
      </w:r>
      <w:r w:rsidR="00E6413A">
        <w:rPr>
          <w:lang w:eastAsia="de-DE"/>
        </w:rPr>
        <w:t xml:space="preserve">-3,5 verwendet. </w:t>
      </w:r>
      <w:r w:rsidR="00C978BF">
        <w:rPr>
          <w:lang w:eastAsia="de-DE"/>
        </w:rPr>
        <w:t xml:space="preserve">Der </w:t>
      </w:r>
      <w:r w:rsidR="009532F0">
        <w:rPr>
          <w:lang w:eastAsia="de-DE"/>
        </w:rPr>
        <w:t>Zugriff</w:t>
      </w:r>
      <w:r w:rsidR="00C978BF">
        <w:rPr>
          <w:lang w:eastAsia="de-DE"/>
        </w:rPr>
        <w:t xml:space="preserve"> auf das Sprachmodell </w:t>
      </w:r>
      <w:r w:rsidR="00E6413A">
        <w:rPr>
          <w:lang w:eastAsia="de-DE"/>
        </w:rPr>
        <w:t xml:space="preserve">GPT-4 </w:t>
      </w:r>
      <w:r w:rsidR="007A59E5">
        <w:rPr>
          <w:lang w:eastAsia="de-DE"/>
        </w:rPr>
        <w:t xml:space="preserve">ist über ein Bezahlmodell </w:t>
      </w:r>
      <w:r w:rsidR="009532F0">
        <w:rPr>
          <w:lang w:eastAsia="de-DE"/>
        </w:rPr>
        <w:t>möglich</w:t>
      </w:r>
      <w:r w:rsidR="00E6413A">
        <w:rPr>
          <w:lang w:eastAsia="de-DE"/>
        </w:rPr>
        <w:t>.</w:t>
      </w:r>
    </w:p>
    <w:p w14:paraId="45B32E79" w14:textId="6C7F91C5" w:rsidR="00E22010" w:rsidRDefault="00E22010" w:rsidP="00E22010">
      <w:pPr>
        <w:rPr>
          <w:lang w:eastAsia="de-DE"/>
        </w:rPr>
      </w:pPr>
      <w:r>
        <w:rPr>
          <w:lang w:eastAsia="de-DE"/>
        </w:rPr>
        <w:t>[</w:t>
      </w:r>
      <w:r w:rsidRPr="00722F9B">
        <w:rPr>
          <w:lang w:eastAsia="de-DE"/>
        </w:rPr>
        <w:t>helfrichschkarbanenko2023mathematik</w:t>
      </w:r>
      <w:r>
        <w:rPr>
          <w:lang w:eastAsia="de-DE"/>
        </w:rPr>
        <w:t>]</w:t>
      </w:r>
    </w:p>
    <w:p w14:paraId="55C74A5D" w14:textId="77777777" w:rsidR="00D55AA8" w:rsidRDefault="00D55AA8" w:rsidP="00E22010">
      <w:pPr>
        <w:rPr>
          <w:lang w:eastAsia="de-DE"/>
        </w:rPr>
      </w:pPr>
    </w:p>
    <w:p w14:paraId="060AB3AC" w14:textId="77777777" w:rsidR="00E22010" w:rsidRPr="00420260" w:rsidRDefault="00E22010" w:rsidP="00E22010">
      <w:pPr>
        <w:rPr>
          <w:lang w:eastAsia="de-DE"/>
        </w:rPr>
      </w:pPr>
      <w:proofErr w:type="spellStart"/>
      <w:r w:rsidRPr="00420260">
        <w:rPr>
          <w:lang w:eastAsia="de-DE"/>
        </w:rPr>
        <w:t>ChatGPT</w:t>
      </w:r>
      <w:proofErr w:type="spellEnd"/>
      <w:r w:rsidRPr="00420260">
        <w:rPr>
          <w:lang w:eastAsia="de-DE"/>
        </w:rPr>
        <w:t xml:space="preserve"> ist ein textbasierender Chatbot, der auf dem Sprachmodell GPT basiert und</w:t>
      </w:r>
      <w:r>
        <w:rPr>
          <w:lang w:eastAsia="de-DE"/>
        </w:rPr>
        <w:t xml:space="preserve"> </w:t>
      </w:r>
      <w:r w:rsidRPr="00420260">
        <w:rPr>
          <w:lang w:eastAsia="de-DE"/>
        </w:rPr>
        <w:t xml:space="preserve">wurde Ende November 2022 von der US-Amerikanischen Firma </w:t>
      </w:r>
      <w:proofErr w:type="spellStart"/>
      <w:r w:rsidRPr="00420260">
        <w:rPr>
          <w:lang w:eastAsia="de-DE"/>
        </w:rPr>
        <w:t>OpenAI</w:t>
      </w:r>
      <w:proofErr w:type="spellEnd"/>
      <w:r w:rsidRPr="00420260">
        <w:rPr>
          <w:lang w:eastAsia="de-DE"/>
        </w:rPr>
        <w:t xml:space="preserve"> entwickelt.</w:t>
      </w:r>
    </w:p>
    <w:p w14:paraId="639B8D8C" w14:textId="77777777" w:rsidR="00E22010" w:rsidRDefault="00E22010" w:rsidP="00E22010">
      <w:pPr>
        <w:rPr>
          <w:lang w:eastAsia="de-DE"/>
        </w:rPr>
      </w:pPr>
      <w:proofErr w:type="spellStart"/>
      <w:r w:rsidRPr="00420260">
        <w:rPr>
          <w:lang w:eastAsia="de-DE"/>
        </w:rPr>
        <w:lastRenderedPageBreak/>
        <w:t>ChatGPT</w:t>
      </w:r>
      <w:proofErr w:type="spellEnd"/>
      <w:r w:rsidRPr="00420260">
        <w:rPr>
          <w:lang w:eastAsia="de-DE"/>
        </w:rPr>
        <w:t xml:space="preserve"> besitzt die Fähigkeit Kurzgeschichten zu schreiben, Fachfragen zu beantworten,</w:t>
      </w:r>
      <w:r>
        <w:rPr>
          <w:lang w:eastAsia="de-DE"/>
        </w:rPr>
        <w:t xml:space="preserve"> </w:t>
      </w:r>
      <w:r w:rsidRPr="00420260">
        <w:rPr>
          <w:lang w:eastAsia="de-DE"/>
        </w:rPr>
        <w:t>Codebl</w:t>
      </w:r>
      <w:r>
        <w:rPr>
          <w:lang w:eastAsia="de-DE"/>
        </w:rPr>
        <w:t>ö</w:t>
      </w:r>
      <w:r w:rsidRPr="00420260">
        <w:rPr>
          <w:lang w:eastAsia="de-DE"/>
        </w:rPr>
        <w:t>cke auszugeben oder Texte zusammenzufassen [</w:t>
      </w:r>
      <w:proofErr w:type="spellStart"/>
      <w:r w:rsidRPr="00420260">
        <w:rPr>
          <w:highlight w:val="yellow"/>
          <w:lang w:eastAsia="de-DE"/>
        </w:rPr>
        <w:t>Nimsdorf</w:t>
      </w:r>
      <w:proofErr w:type="spellEnd"/>
      <w:r w:rsidRPr="00420260">
        <w:rPr>
          <w:highlight w:val="yellow"/>
          <w:lang w:eastAsia="de-DE"/>
        </w:rPr>
        <w:t>, 2023].</w:t>
      </w:r>
    </w:p>
    <w:p w14:paraId="61921950" w14:textId="77777777" w:rsidR="00E22010" w:rsidRDefault="00E22010" w:rsidP="00E22010">
      <w:pPr>
        <w:rPr>
          <w:lang w:eastAsia="de-DE"/>
        </w:rPr>
      </w:pPr>
    </w:p>
    <w:p w14:paraId="3CE1E9A7" w14:textId="77777777" w:rsidR="00E22010" w:rsidRPr="00117E47" w:rsidRDefault="00E22010" w:rsidP="00E22010">
      <w:pPr>
        <w:rPr>
          <w:lang w:eastAsia="de-DE"/>
        </w:rPr>
      </w:pPr>
      <w:r w:rsidRPr="00420260">
        <w:rPr>
          <w:lang w:eastAsia="de-DE"/>
        </w:rPr>
        <w:t xml:space="preserve">In dieser Bachelorthesis wird </w:t>
      </w:r>
      <w:proofErr w:type="spellStart"/>
      <w:r w:rsidRPr="00420260">
        <w:rPr>
          <w:lang w:eastAsia="de-DE"/>
        </w:rPr>
        <w:t>ChatGPT</w:t>
      </w:r>
      <w:proofErr w:type="spellEnd"/>
      <w:r w:rsidRPr="00420260">
        <w:rPr>
          <w:lang w:eastAsia="de-DE"/>
        </w:rPr>
        <w:t xml:space="preserve"> beispielsweise dazu verwendet eine Spieleidee zu entwickeln</w:t>
      </w:r>
      <w:r>
        <w:rPr>
          <w:lang w:eastAsia="de-DE"/>
        </w:rPr>
        <w:t xml:space="preserve"> </w:t>
      </w:r>
      <w:r w:rsidRPr="00117E47">
        <w:rPr>
          <w:lang w:eastAsia="de-DE"/>
        </w:rPr>
        <w:t>oder Spielfiguren zu konzeptionieren.</w:t>
      </w:r>
    </w:p>
    <w:p w14:paraId="41CD9278" w14:textId="77777777" w:rsidR="00E22010" w:rsidRPr="00117E47" w:rsidRDefault="00E22010" w:rsidP="00E22010">
      <w:pPr>
        <w:pStyle w:val="berschrift3"/>
        <w:rPr>
          <w:rFonts w:eastAsia="Times New Roman"/>
          <w:lang w:eastAsia="de-DE"/>
        </w:rPr>
      </w:pPr>
      <w:bookmarkStart w:id="21" w:name="_Toc148908586"/>
      <w:proofErr w:type="spellStart"/>
      <w:r w:rsidRPr="00117E47">
        <w:rPr>
          <w:rFonts w:eastAsia="Times New Roman"/>
          <w:lang w:eastAsia="de-DE"/>
        </w:rPr>
        <w:t>Midjourney</w:t>
      </w:r>
      <w:bookmarkEnd w:id="21"/>
      <w:proofErr w:type="spellEnd"/>
    </w:p>
    <w:p w14:paraId="0678E787" w14:textId="77777777" w:rsidR="00E22010" w:rsidRPr="004821F2" w:rsidRDefault="00E22010" w:rsidP="00E22010">
      <w:pPr>
        <w:rPr>
          <w:lang w:eastAsia="de-DE"/>
        </w:rPr>
      </w:pPr>
      <w:proofErr w:type="spellStart"/>
      <w:r w:rsidRPr="004821F2">
        <w:rPr>
          <w:lang w:eastAsia="de-DE"/>
        </w:rPr>
        <w:t>Midjourney</w:t>
      </w:r>
      <w:proofErr w:type="spellEnd"/>
      <w:r w:rsidRPr="004821F2">
        <w:rPr>
          <w:lang w:eastAsia="de-DE"/>
        </w:rPr>
        <w:t xml:space="preserve"> wurde von David Holz, </w:t>
      </w:r>
      <w:proofErr w:type="spellStart"/>
      <w:r w:rsidRPr="004821F2">
        <w:rPr>
          <w:lang w:eastAsia="de-DE"/>
        </w:rPr>
        <w:t>Midjourney</w:t>
      </w:r>
      <w:proofErr w:type="spellEnd"/>
      <w:r w:rsidRPr="004821F2">
        <w:rPr>
          <w:lang w:eastAsia="de-DE"/>
        </w:rPr>
        <w:t xml:space="preserve"> kann aus Text mit Hilfe einer künstlichen</w:t>
      </w:r>
    </w:p>
    <w:p w14:paraId="6756E907" w14:textId="77777777" w:rsidR="00E22010" w:rsidRPr="00117E47" w:rsidRDefault="00E22010" w:rsidP="00E22010">
      <w:pPr>
        <w:rPr>
          <w:lang w:eastAsia="de-DE"/>
        </w:rPr>
      </w:pPr>
      <w:r w:rsidRPr="00117E47">
        <w:rPr>
          <w:lang w:eastAsia="de-DE"/>
        </w:rPr>
        <w:t>Intelligenz Bilder erzeugen</w:t>
      </w:r>
    </w:p>
    <w:p w14:paraId="0C369A39" w14:textId="77777777" w:rsidR="00E22010" w:rsidRPr="00117E47" w:rsidRDefault="00E22010" w:rsidP="00E22010">
      <w:pPr>
        <w:pStyle w:val="berschrift3"/>
        <w:rPr>
          <w:rFonts w:eastAsia="Times New Roman"/>
          <w:lang w:eastAsia="de-DE"/>
        </w:rPr>
      </w:pPr>
      <w:bookmarkStart w:id="22" w:name="_Toc148908587"/>
      <w:proofErr w:type="spellStart"/>
      <w:r w:rsidRPr="00117E47">
        <w:rPr>
          <w:rFonts w:eastAsia="Times New Roman"/>
          <w:lang w:eastAsia="de-DE"/>
        </w:rPr>
        <w:t>PIFuHD</w:t>
      </w:r>
      <w:bookmarkEnd w:id="22"/>
      <w:proofErr w:type="spellEnd"/>
    </w:p>
    <w:p w14:paraId="25C726AB" w14:textId="77777777" w:rsidR="00E22010" w:rsidRPr="00E53DD8" w:rsidRDefault="00E22010" w:rsidP="00E22010">
      <w:pPr>
        <w:rPr>
          <w:lang w:eastAsia="de-DE"/>
        </w:rPr>
      </w:pPr>
      <w:r w:rsidRPr="00E53DD8">
        <w:rPr>
          <w:lang w:eastAsia="de-DE"/>
        </w:rPr>
        <w:t>3D Modell von Spielfiguren zu erzeugen</w:t>
      </w:r>
    </w:p>
    <w:p w14:paraId="64233D2B" w14:textId="77777777" w:rsidR="00E22010" w:rsidRPr="00117E47" w:rsidRDefault="00E22010" w:rsidP="00E22010">
      <w:pPr>
        <w:pStyle w:val="berschrift3"/>
        <w:rPr>
          <w:rFonts w:eastAsia="Times New Roman"/>
          <w:lang w:eastAsia="de-DE"/>
        </w:rPr>
      </w:pPr>
      <w:bookmarkStart w:id="23" w:name="_Toc148908588"/>
      <w:r w:rsidRPr="00117E47">
        <w:rPr>
          <w:rFonts w:eastAsia="Times New Roman"/>
          <w:lang w:eastAsia="de-DE"/>
        </w:rPr>
        <w:t>Voice.AI</w:t>
      </w:r>
      <w:bookmarkEnd w:id="23"/>
    </w:p>
    <w:p w14:paraId="36EE8CAA" w14:textId="77777777" w:rsidR="00E22010" w:rsidRPr="009E0F1F" w:rsidRDefault="00E22010" w:rsidP="00E22010">
      <w:pPr>
        <w:rPr>
          <w:lang w:eastAsia="de-DE"/>
        </w:rPr>
      </w:pPr>
      <w:r w:rsidRPr="009E0F1F">
        <w:rPr>
          <w:lang w:eastAsia="de-DE"/>
        </w:rPr>
        <w:t xml:space="preserve">Wurde </w:t>
      </w:r>
      <w:proofErr w:type="gramStart"/>
      <w:r w:rsidRPr="009E0F1F">
        <w:rPr>
          <w:lang w:eastAsia="de-DE"/>
        </w:rPr>
        <w:t>verwendet</w:t>
      </w:r>
      <w:proofErr w:type="gramEnd"/>
      <w:r w:rsidRPr="009E0F1F">
        <w:rPr>
          <w:lang w:eastAsia="de-DE"/>
        </w:rPr>
        <w:t xml:space="preserve"> um Stimmen zu verstellen</w:t>
      </w:r>
    </w:p>
    <w:p w14:paraId="78971AC3" w14:textId="77777777" w:rsidR="00E22010" w:rsidRPr="00117E47" w:rsidRDefault="00E22010" w:rsidP="00E22010">
      <w:pPr>
        <w:pStyle w:val="berschrift3"/>
        <w:rPr>
          <w:rFonts w:eastAsia="Times New Roman"/>
          <w:lang w:eastAsia="de-DE"/>
        </w:rPr>
      </w:pPr>
      <w:bookmarkStart w:id="24" w:name="_Toc148908589"/>
      <w:r w:rsidRPr="00117E47">
        <w:rPr>
          <w:rFonts w:eastAsia="Times New Roman"/>
          <w:lang w:eastAsia="de-DE"/>
        </w:rPr>
        <w:t>Adobe Enhanced Speech</w:t>
      </w:r>
      <w:bookmarkEnd w:id="24"/>
    </w:p>
    <w:p w14:paraId="57EAB635" w14:textId="77777777" w:rsidR="00E22010" w:rsidRPr="009E0F1F" w:rsidRDefault="00E22010" w:rsidP="00E22010">
      <w:pPr>
        <w:rPr>
          <w:lang w:eastAsia="de-DE"/>
        </w:rPr>
      </w:pPr>
      <w:proofErr w:type="gramStart"/>
      <w:r w:rsidRPr="009E0F1F">
        <w:rPr>
          <w:lang w:eastAsia="de-DE"/>
        </w:rPr>
        <w:t>Verwendet</w:t>
      </w:r>
      <w:proofErr w:type="gramEnd"/>
      <w:r w:rsidRPr="009E0F1F">
        <w:rPr>
          <w:lang w:eastAsia="de-DE"/>
        </w:rPr>
        <w:t xml:space="preserve"> um die </w:t>
      </w:r>
      <w:proofErr w:type="spellStart"/>
      <w:r w:rsidRPr="009E0F1F">
        <w:rPr>
          <w:lang w:eastAsia="de-DE"/>
        </w:rPr>
        <w:t>Qualit¨at</w:t>
      </w:r>
      <w:proofErr w:type="spellEnd"/>
      <w:r w:rsidRPr="009E0F1F">
        <w:rPr>
          <w:lang w:eastAsia="de-DE"/>
        </w:rPr>
        <w:t xml:space="preserve"> von Sprachaufnahmen zu verbessern</w:t>
      </w:r>
    </w:p>
    <w:p w14:paraId="625CE366" w14:textId="77777777" w:rsidR="00E22010" w:rsidRPr="006E6140" w:rsidRDefault="00E22010" w:rsidP="00E22010">
      <w:pPr>
        <w:pStyle w:val="berschrift2"/>
        <w:rPr>
          <w:lang w:eastAsia="de-DE"/>
        </w:rPr>
      </w:pPr>
      <w:bookmarkStart w:id="25" w:name="_Toc148908590"/>
      <w:r w:rsidRPr="006E6140">
        <w:rPr>
          <w:lang w:eastAsia="de-DE"/>
        </w:rPr>
        <w:t>Beschreibung der Tools und Technologien</w:t>
      </w:r>
      <w:bookmarkEnd w:id="25"/>
    </w:p>
    <w:p w14:paraId="208C9939" w14:textId="77777777" w:rsidR="00E22010" w:rsidRDefault="00E22010" w:rsidP="00E22010">
      <w:pPr>
        <w:pStyle w:val="berschrift3"/>
        <w:rPr>
          <w:lang w:eastAsia="de-DE"/>
        </w:rPr>
      </w:pPr>
      <w:bookmarkStart w:id="26" w:name="_Toc148908591"/>
      <w:r w:rsidRPr="00696CE8">
        <w:rPr>
          <w:lang w:eastAsia="de-DE"/>
        </w:rPr>
        <w:t>Unreal Engine 5</w:t>
      </w:r>
      <w:bookmarkEnd w:id="26"/>
    </w:p>
    <w:p w14:paraId="4CDED907" w14:textId="77777777" w:rsidR="00E22010" w:rsidRDefault="00E22010" w:rsidP="00E22010">
      <w:pPr>
        <w:rPr>
          <w:lang w:eastAsia="de-DE"/>
        </w:rPr>
      </w:pPr>
      <w:r>
        <w:rPr>
          <w:lang w:eastAsia="de-DE"/>
        </w:rPr>
        <w:t>Die Unreal Engine ermöglicht den Spieleentwickler 3D-Videospiele zu entwickeln. Die</w:t>
      </w:r>
    </w:p>
    <w:p w14:paraId="1C38B9A9" w14:textId="77777777" w:rsidR="00E22010" w:rsidRDefault="00E22010" w:rsidP="00E22010">
      <w:pPr>
        <w:rPr>
          <w:lang w:eastAsia="de-DE"/>
        </w:rPr>
      </w:pPr>
      <w:r>
        <w:rPr>
          <w:lang w:eastAsia="de-DE"/>
        </w:rPr>
        <w:t>Entwicklung eines Videospiels in der Unreal Engine 5 kann in Echtzeit entwickelt werden, das bedeutet, dass man das Ergebnis seiner Arbeit sofort betrachten kann. Epic Games,</w:t>
      </w:r>
    </w:p>
    <w:p w14:paraId="4737533F" w14:textId="77777777" w:rsidR="00E22010" w:rsidRDefault="00E22010" w:rsidP="00E22010">
      <w:pPr>
        <w:rPr>
          <w:lang w:eastAsia="de-DE"/>
        </w:rPr>
      </w:pPr>
      <w:r w:rsidRPr="000414BA">
        <w:rPr>
          <w:highlight w:val="yellow"/>
          <w:lang w:eastAsia="de-DE"/>
        </w:rPr>
        <w:t>die Entwickler der Unreal Engine 5, beschreiben sie als</w:t>
      </w:r>
      <w:r>
        <w:rPr>
          <w:lang w:eastAsia="de-DE"/>
        </w:rPr>
        <w:t xml:space="preserve"> ”Das weltweit offenste und</w:t>
      </w:r>
    </w:p>
    <w:p w14:paraId="30818356" w14:textId="77777777" w:rsidR="00E22010" w:rsidRPr="00A30F6D" w:rsidRDefault="00E22010" w:rsidP="00E22010">
      <w:pPr>
        <w:rPr>
          <w:lang w:eastAsia="de-DE"/>
        </w:rPr>
      </w:pPr>
      <w:r>
        <w:rPr>
          <w:lang w:eastAsia="de-DE"/>
        </w:rPr>
        <w:t>fortschrittlichste Tool zur 3D-Erstellung in Echtzeit</w:t>
      </w:r>
    </w:p>
    <w:p w14:paraId="73983FD9" w14:textId="77777777" w:rsidR="00E22010" w:rsidRPr="00117E47" w:rsidRDefault="00E22010" w:rsidP="00E22010">
      <w:pPr>
        <w:pStyle w:val="berschrift3"/>
        <w:rPr>
          <w:lang w:eastAsia="de-DE"/>
        </w:rPr>
      </w:pPr>
      <w:bookmarkStart w:id="27" w:name="_Toc148908592"/>
      <w:r w:rsidRPr="00117E47">
        <w:rPr>
          <w:lang w:eastAsia="de-DE"/>
        </w:rPr>
        <w:t>Blender</w:t>
      </w:r>
      <w:bookmarkEnd w:id="27"/>
    </w:p>
    <w:p w14:paraId="32D65E38" w14:textId="77777777" w:rsidR="00E22010" w:rsidRPr="00ED269C" w:rsidRDefault="00E22010" w:rsidP="00E22010">
      <w:pPr>
        <w:rPr>
          <w:lang w:eastAsia="de-DE"/>
        </w:rPr>
      </w:pPr>
      <w:r w:rsidRPr="00ED269C">
        <w:rPr>
          <w:lang w:eastAsia="de-DE"/>
        </w:rPr>
        <w:t>3D Modelle zu modellieren und texturieren</w:t>
      </w:r>
    </w:p>
    <w:p w14:paraId="22CA7D05" w14:textId="530CABD9" w:rsidR="00D55AA8" w:rsidRPr="00ED269C" w:rsidRDefault="00D55AA8" w:rsidP="00D55AA8">
      <w:pPr>
        <w:pStyle w:val="berschrift3"/>
        <w:rPr>
          <w:lang w:eastAsia="de-DE"/>
        </w:rPr>
      </w:pPr>
      <w:bookmarkStart w:id="28" w:name="_Toc148908593"/>
      <w:r>
        <w:rPr>
          <w:lang w:eastAsia="de-DE"/>
        </w:rPr>
        <w:lastRenderedPageBreak/>
        <w:t>Blender</w:t>
      </w:r>
      <w:bookmarkEnd w:id="28"/>
    </w:p>
    <w:p w14:paraId="6D016D6D" w14:textId="77777777" w:rsidR="00AC3DCF" w:rsidRPr="00F07392" w:rsidRDefault="00AC3DCF" w:rsidP="00AC3DCF">
      <w:pPr>
        <w:pStyle w:val="berschrift3"/>
        <w:rPr>
          <w:rFonts w:ascii="Times New Roman" w:hAnsi="Times New Roman"/>
          <w:lang w:val="en-GB"/>
        </w:rPr>
      </w:pPr>
      <w:bookmarkStart w:id="29" w:name="_Toc148908594"/>
      <w:r w:rsidRPr="00F07392">
        <w:rPr>
          <w:lang w:val="en-GB"/>
        </w:rPr>
        <w:t>Game Rig Tools (Blender Addon)</w:t>
      </w:r>
      <w:bookmarkEnd w:id="29"/>
    </w:p>
    <w:p w14:paraId="68A9B143" w14:textId="77777777" w:rsidR="00E22010" w:rsidRPr="003E41BC" w:rsidRDefault="00E22010" w:rsidP="00E22010">
      <w:pPr>
        <w:pStyle w:val="berschrift3"/>
        <w:rPr>
          <w:lang w:val="en-GB" w:eastAsia="de-DE"/>
        </w:rPr>
      </w:pPr>
      <w:bookmarkStart w:id="30" w:name="_Toc148908595"/>
      <w:proofErr w:type="spellStart"/>
      <w:r w:rsidRPr="00117E47">
        <w:rPr>
          <w:lang w:eastAsia="de-DE"/>
        </w:rPr>
        <w:t>Materialize</w:t>
      </w:r>
      <w:bookmarkEnd w:id="30"/>
      <w:proofErr w:type="spellEnd"/>
    </w:p>
    <w:p w14:paraId="51024136" w14:textId="77777777" w:rsidR="00E22010" w:rsidRPr="00117E47" w:rsidRDefault="00E22010" w:rsidP="00E22010">
      <w:pPr>
        <w:pStyle w:val="berschrift3"/>
        <w:rPr>
          <w:lang w:eastAsia="de-DE"/>
        </w:rPr>
      </w:pPr>
      <w:bookmarkStart w:id="31" w:name="_Toc148908596"/>
      <w:r w:rsidRPr="00117E47">
        <w:rPr>
          <w:lang w:eastAsia="de-DE"/>
        </w:rPr>
        <w:t>Audacity</w:t>
      </w:r>
      <w:bookmarkEnd w:id="31"/>
    </w:p>
    <w:p w14:paraId="754A4113" w14:textId="77777777" w:rsidR="00855CFE" w:rsidRDefault="00E22010" w:rsidP="00855CFE">
      <w:pPr>
        <w:rPr>
          <w:lang w:eastAsia="de-DE"/>
        </w:rPr>
      </w:pPr>
      <w:proofErr w:type="gramStart"/>
      <w:r w:rsidRPr="00117E47">
        <w:rPr>
          <w:lang w:eastAsia="de-DE"/>
        </w:rPr>
        <w:t>Verwendet</w:t>
      </w:r>
      <w:proofErr w:type="gramEnd"/>
      <w:r w:rsidRPr="00117E47">
        <w:rPr>
          <w:lang w:eastAsia="de-DE"/>
        </w:rPr>
        <w:t xml:space="preserve"> um Stimmen aufzunehmen</w:t>
      </w:r>
    </w:p>
    <w:p w14:paraId="3085F254" w14:textId="6B2E9656" w:rsidR="002249C3" w:rsidRPr="00117E47" w:rsidRDefault="002249C3" w:rsidP="00855CFE">
      <w:pPr>
        <w:rPr>
          <w:lang w:eastAsia="de-DE"/>
        </w:rPr>
      </w:pPr>
      <w:r w:rsidRPr="00117E47">
        <w:rPr>
          <w:lang w:eastAsia="de-DE"/>
        </w:rPr>
        <w:br w:type="page"/>
      </w:r>
    </w:p>
    <w:p w14:paraId="01E03AC3" w14:textId="77777777" w:rsidR="00D11B24" w:rsidRDefault="00D11B24" w:rsidP="002249C3">
      <w:pPr>
        <w:pStyle w:val="berschrift1"/>
        <w:sectPr w:rsidR="00D11B24" w:rsidSect="00AE1789">
          <w:headerReference w:type="default" r:id="rId17"/>
          <w:pgSz w:w="11906" w:h="16838"/>
          <w:pgMar w:top="1418" w:right="1701" w:bottom="1418" w:left="2268" w:header="709" w:footer="709" w:gutter="0"/>
          <w:cols w:space="708"/>
          <w:docGrid w:linePitch="360"/>
        </w:sectPr>
      </w:pPr>
    </w:p>
    <w:p w14:paraId="7D76FC83" w14:textId="64D34A25" w:rsidR="00002E8C" w:rsidRDefault="00265378" w:rsidP="002249C3">
      <w:pPr>
        <w:pStyle w:val="berschrift1"/>
      </w:pPr>
      <w:bookmarkStart w:id="32" w:name="_Toc148908597"/>
      <w:r w:rsidRPr="006E6140">
        <w:lastRenderedPageBreak/>
        <w:t>Umsetzung</w:t>
      </w:r>
      <w:bookmarkEnd w:id="32"/>
    </w:p>
    <w:p w14:paraId="0E1D03F8" w14:textId="77777777" w:rsidR="00BC33D7" w:rsidRDefault="00BC33D7" w:rsidP="007826BF">
      <w:pPr>
        <w:rPr>
          <w:lang w:eastAsia="de-DE"/>
        </w:rPr>
      </w:pPr>
      <w:r w:rsidRPr="005616FB">
        <w:t>Im Folgenden wird gezeigt, wie mit Hilfe von KI-Systemen ein Prototyp in der Unreal Engine 5 umgesetzt wird</w:t>
      </w:r>
      <w:r w:rsidRPr="00BC33D7">
        <w:rPr>
          <w:lang w:eastAsia="de-DE"/>
        </w:rPr>
        <w:t>.</w:t>
      </w:r>
    </w:p>
    <w:p w14:paraId="14269BD9" w14:textId="484EFB90" w:rsidR="001370B8" w:rsidRPr="00C4046A" w:rsidRDefault="006C4B87" w:rsidP="0057664E">
      <w:pPr>
        <w:rPr>
          <w:lang w:eastAsia="de-DE"/>
        </w:rPr>
      </w:pPr>
      <w:r>
        <w:rPr>
          <w:lang w:eastAsia="de-DE"/>
        </w:rPr>
        <w:t xml:space="preserve">Folgende Symbole </w:t>
      </w:r>
      <w:r w:rsidR="009A2C53">
        <w:rPr>
          <w:lang w:eastAsia="de-DE"/>
        </w:rPr>
        <w:t xml:space="preserve">und Schriftzeichen </w:t>
      </w:r>
      <w:r>
        <w:rPr>
          <w:lang w:eastAsia="de-DE"/>
        </w:rPr>
        <w:t>zeigen, aus welcher Quelle</w:t>
      </w:r>
      <w:r w:rsidR="009F4670">
        <w:rPr>
          <w:lang w:eastAsia="de-DE"/>
        </w:rPr>
        <w:t xml:space="preserve"> folgende</w:t>
      </w:r>
      <w:r w:rsidR="00902690">
        <w:rPr>
          <w:lang w:eastAsia="de-DE"/>
        </w:rPr>
        <w:t xml:space="preserve">r Inhalt </w:t>
      </w:r>
      <w:r w:rsidR="00DB7191">
        <w:rPr>
          <w:lang w:eastAsia="de-DE"/>
        </w:rPr>
        <w:t>erzeugt</w:t>
      </w:r>
      <w:r w:rsidR="00902690">
        <w:rPr>
          <w:lang w:eastAsia="de-DE"/>
        </w:rPr>
        <w:t xml:space="preserve"> hat.</w:t>
      </w:r>
    </w:p>
    <w:p w14:paraId="7546C84F" w14:textId="2661114E" w:rsidR="00D25076" w:rsidRDefault="0057664E" w:rsidP="002702D5">
      <w:pPr>
        <w:pStyle w:val="BeschriftungTabelle"/>
      </w:pPr>
      <w:r w:rsidRPr="00116C96">
        <w:rPr>
          <w:highlight w:val="cyan"/>
        </w:rPr>
        <w:t xml:space="preserve">Tabelle </w:t>
      </w:r>
      <w:r w:rsidRPr="00116C96">
        <w:rPr>
          <w:highlight w:val="cyan"/>
        </w:rPr>
        <w:fldChar w:fldCharType="begin"/>
      </w:r>
      <w:r w:rsidRPr="00116C96">
        <w:rPr>
          <w:highlight w:val="cyan"/>
        </w:rPr>
        <w:instrText xml:space="preserve"> SEQ Tabelle \* ARABIC </w:instrText>
      </w:r>
      <w:r w:rsidRPr="00116C96">
        <w:rPr>
          <w:highlight w:val="cyan"/>
        </w:rPr>
        <w:fldChar w:fldCharType="separate"/>
      </w:r>
      <w:r w:rsidR="00C501EE">
        <w:rPr>
          <w:noProof/>
          <w:highlight w:val="cyan"/>
        </w:rPr>
        <w:t>1</w:t>
      </w:r>
      <w:r w:rsidRPr="00116C96">
        <w:rPr>
          <w:highlight w:val="cyan"/>
        </w:rPr>
        <w:fldChar w:fldCharType="end"/>
      </w:r>
      <w:r w:rsidRPr="00116C96">
        <w:rPr>
          <w:highlight w:val="cyan"/>
        </w:rPr>
        <w:t>: Symbolübersicht</w:t>
      </w:r>
    </w:p>
    <w:tbl>
      <w:tblPr>
        <w:tblStyle w:val="Tabellenraster"/>
        <w:tblW w:w="0" w:type="auto"/>
        <w:tblLayout w:type="fixed"/>
        <w:tblLook w:val="04A0" w:firstRow="1" w:lastRow="0" w:firstColumn="1" w:lastColumn="0" w:noHBand="0" w:noVBand="1"/>
      </w:tblPr>
      <w:tblGrid>
        <w:gridCol w:w="2122"/>
        <w:gridCol w:w="1842"/>
        <w:gridCol w:w="1981"/>
        <w:gridCol w:w="1982"/>
      </w:tblGrid>
      <w:tr w:rsidR="00DB04C7" w14:paraId="61EB3D52" w14:textId="77777777" w:rsidTr="00D02BE8">
        <w:tc>
          <w:tcPr>
            <w:tcW w:w="2122" w:type="dxa"/>
          </w:tcPr>
          <w:p w14:paraId="36EC4FA7" w14:textId="29375258" w:rsidR="002702D5" w:rsidRPr="00076F58" w:rsidRDefault="002702D5" w:rsidP="006C3A08">
            <w:pPr>
              <w:jc w:val="center"/>
              <w:rPr>
                <w:rFonts w:cs="Arial"/>
                <w:sz w:val="20"/>
                <w:szCs w:val="20"/>
              </w:rPr>
            </w:pPr>
            <w:r w:rsidRPr="00076F58">
              <w:rPr>
                <w:rFonts w:cs="Arial"/>
                <w:sz w:val="20"/>
                <w:szCs w:val="20"/>
                <w:lang w:eastAsia="de-DE"/>
              </w:rPr>
              <w:t>Ein-Mann</w:t>
            </w:r>
            <w:r w:rsidR="00EC780E">
              <w:rPr>
                <w:rFonts w:cs="Arial"/>
                <w:sz w:val="20"/>
                <w:szCs w:val="20"/>
                <w:lang w:eastAsia="de-DE"/>
              </w:rPr>
              <w:t>-</w:t>
            </w:r>
            <w:r w:rsidRPr="00076F58">
              <w:rPr>
                <w:rFonts w:cs="Arial"/>
                <w:sz w:val="20"/>
                <w:szCs w:val="20"/>
                <w:lang w:eastAsia="de-DE"/>
              </w:rPr>
              <w:t>Videospielentwickler</w:t>
            </w:r>
          </w:p>
        </w:tc>
        <w:tc>
          <w:tcPr>
            <w:tcW w:w="1842" w:type="dxa"/>
          </w:tcPr>
          <w:p w14:paraId="22B88DAA" w14:textId="7DAEC316" w:rsidR="002702D5" w:rsidRPr="00076F58" w:rsidRDefault="002702D5" w:rsidP="006C3A08">
            <w:pPr>
              <w:jc w:val="center"/>
              <w:rPr>
                <w:rFonts w:cs="Arial"/>
                <w:sz w:val="20"/>
                <w:szCs w:val="20"/>
              </w:rPr>
            </w:pPr>
            <w:proofErr w:type="spellStart"/>
            <w:r w:rsidRPr="00076F58">
              <w:rPr>
                <w:rFonts w:cs="Arial"/>
                <w:sz w:val="20"/>
                <w:szCs w:val="20"/>
                <w:lang w:eastAsia="de-DE"/>
              </w:rPr>
              <w:t>ChatGPT</w:t>
            </w:r>
            <w:proofErr w:type="spellEnd"/>
          </w:p>
        </w:tc>
        <w:tc>
          <w:tcPr>
            <w:tcW w:w="1981" w:type="dxa"/>
          </w:tcPr>
          <w:p w14:paraId="1D1F7DFD" w14:textId="2D211668" w:rsidR="002702D5" w:rsidRPr="00076F58" w:rsidRDefault="002702D5" w:rsidP="006C3A08">
            <w:pPr>
              <w:jc w:val="center"/>
              <w:rPr>
                <w:rFonts w:cs="Arial"/>
                <w:sz w:val="20"/>
                <w:szCs w:val="20"/>
              </w:rPr>
            </w:pPr>
            <w:proofErr w:type="spellStart"/>
            <w:r w:rsidRPr="00076F58">
              <w:rPr>
                <w:rFonts w:cs="Arial"/>
                <w:sz w:val="20"/>
                <w:szCs w:val="20"/>
                <w:lang w:eastAsia="de-DE"/>
              </w:rPr>
              <w:t>Midjourney</w:t>
            </w:r>
            <w:proofErr w:type="spellEnd"/>
          </w:p>
        </w:tc>
        <w:tc>
          <w:tcPr>
            <w:tcW w:w="1982" w:type="dxa"/>
          </w:tcPr>
          <w:p w14:paraId="5C311479" w14:textId="36D3F80D" w:rsidR="002702D5" w:rsidRPr="00076F58" w:rsidRDefault="002702D5" w:rsidP="006C3A08">
            <w:pPr>
              <w:jc w:val="center"/>
              <w:rPr>
                <w:rFonts w:cs="Arial"/>
                <w:sz w:val="20"/>
                <w:szCs w:val="20"/>
              </w:rPr>
            </w:pPr>
            <w:proofErr w:type="spellStart"/>
            <w:r w:rsidRPr="00076F58">
              <w:rPr>
                <w:rFonts w:cs="Arial"/>
                <w:sz w:val="20"/>
                <w:szCs w:val="20"/>
                <w:lang w:eastAsia="de-DE"/>
              </w:rPr>
              <w:t>PIFuHD</w:t>
            </w:r>
            <w:proofErr w:type="spellEnd"/>
          </w:p>
        </w:tc>
      </w:tr>
      <w:tr w:rsidR="00DB04C7" w14:paraId="1A7934F4" w14:textId="77777777" w:rsidTr="00D02BE8">
        <w:tc>
          <w:tcPr>
            <w:tcW w:w="2122" w:type="dxa"/>
            <w:tcBorders>
              <w:bottom w:val="single" w:sz="4" w:space="0" w:color="auto"/>
            </w:tcBorders>
          </w:tcPr>
          <w:p w14:paraId="77378BCC" w14:textId="7C839593" w:rsidR="00E25978" w:rsidRDefault="004E0FFE" w:rsidP="00E25978">
            <w:pPr>
              <w:pStyle w:val="BilderBeschriftung"/>
              <w:rPr>
                <w:noProof/>
                <w:bdr w:val="none" w:sz="0" w:space="0" w:color="auto" w:frame="1"/>
              </w:rPr>
            </w:pPr>
            <w:bookmarkStart w:id="33" w:name="_Toc148874541"/>
            <w:r w:rsidRPr="00152485">
              <w:t xml:space="preserve">Abbildung </w:t>
            </w:r>
            <w:fldSimple w:instr=" SEQ Abbildung \* ARABIC ">
              <w:r>
                <w:t>1</w:t>
              </w:r>
            </w:fldSimple>
            <w:r w:rsidRPr="00152485">
              <w:t>: Symbol: Ein-Mann-Videospielentwickler</w:t>
            </w:r>
            <w:bookmarkEnd w:id="33"/>
            <w:r w:rsidRPr="00076F58">
              <w:rPr>
                <w:noProof/>
                <w:bdr w:val="none" w:sz="0" w:space="0" w:color="auto" w:frame="1"/>
              </w:rPr>
              <w:t xml:space="preserve"> </w:t>
            </w:r>
          </w:p>
          <w:p w14:paraId="61FA15EE" w14:textId="77777777" w:rsidR="004E0FFE" w:rsidRDefault="00633181" w:rsidP="004E0FFE">
            <w:pPr>
              <w:jc w:val="center"/>
            </w:pPr>
            <w:r w:rsidRPr="00076F58">
              <w:rPr>
                <w:rFonts w:cs="Arial"/>
                <w:noProof/>
                <w:sz w:val="20"/>
                <w:szCs w:val="20"/>
                <w:bdr w:val="none" w:sz="0" w:space="0" w:color="auto" w:frame="1"/>
                <w:lang w:eastAsia="de-DE"/>
              </w:rPr>
              <w:drawing>
                <wp:inline distT="0" distB="0" distL="0" distR="0" wp14:anchorId="07931B06" wp14:editId="5928497F">
                  <wp:extent cx="396000" cy="396000"/>
                  <wp:effectExtent l="0" t="0" r="4445" b="4445"/>
                  <wp:docPr id="757875648" name="Grafik 7578756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p w14:paraId="3BC32271" w14:textId="77777777" w:rsidR="00C63318" w:rsidRPr="00CA309E" w:rsidRDefault="00C63318" w:rsidP="004E0FFE">
            <w:pPr>
              <w:jc w:val="center"/>
              <w:rPr>
                <w:sz w:val="2"/>
                <w:szCs w:val="2"/>
              </w:rPr>
            </w:pPr>
          </w:p>
          <w:p w14:paraId="189C6B0D" w14:textId="55636A83" w:rsidR="004E0FFE" w:rsidRPr="00076F58" w:rsidRDefault="004E0FFE" w:rsidP="004E0FFE">
            <w:pPr>
              <w:pStyle w:val="QuelleBeschriftung"/>
              <w:rPr>
                <w:rFonts w:cs="Arial"/>
              </w:rPr>
            </w:pPr>
            <w:r>
              <w:t xml:space="preserve">Quelle: Grafik von Pinterest User </w:t>
            </w:r>
            <w:proofErr w:type="spellStart"/>
            <w:r>
              <w:t>Titán</w:t>
            </w:r>
            <w:proofErr w:type="spellEnd"/>
            <w:r>
              <w:t xml:space="preserve"> </w:t>
            </w:r>
            <w:proofErr w:type="spellStart"/>
            <w:r>
              <w:t>Televisor</w:t>
            </w:r>
            <w:proofErr w:type="spellEnd"/>
            <w:r>
              <w:t xml:space="preserve"> MAX</w:t>
            </w:r>
          </w:p>
        </w:tc>
        <w:tc>
          <w:tcPr>
            <w:tcW w:w="1842" w:type="dxa"/>
          </w:tcPr>
          <w:p w14:paraId="4F3DA316" w14:textId="2AA9ECF2" w:rsidR="0088793B" w:rsidRDefault="004E0FFE" w:rsidP="002D1F69">
            <w:pPr>
              <w:pStyle w:val="BilderBeschriftung"/>
            </w:pPr>
            <w:bookmarkStart w:id="34" w:name="_Toc148874542"/>
            <w:r w:rsidRPr="00152485">
              <w:t xml:space="preserve">Abbildung </w:t>
            </w:r>
            <w:fldSimple w:instr=" SEQ Abbildung \* ARABIC ">
              <w:r w:rsidRPr="00152485">
                <w:t>2</w:t>
              </w:r>
            </w:fldSimple>
            <w:r w:rsidRPr="00152485">
              <w:t xml:space="preserve">: Symbol: </w:t>
            </w:r>
            <w:proofErr w:type="spellStart"/>
            <w:r w:rsidRPr="00152485">
              <w:t>ChatGPT</w:t>
            </w:r>
            <w:bookmarkEnd w:id="34"/>
            <w:proofErr w:type="spellEnd"/>
          </w:p>
          <w:p w14:paraId="2260A399" w14:textId="77777777" w:rsidR="002D1F69" w:rsidRPr="002D1F69" w:rsidRDefault="002D1F69" w:rsidP="002D1F69">
            <w:pPr>
              <w:pStyle w:val="BilderBeschriftung"/>
              <w:rPr>
                <w:sz w:val="6"/>
                <w:szCs w:val="6"/>
              </w:rPr>
            </w:pPr>
          </w:p>
          <w:p w14:paraId="4FB491EF" w14:textId="77777777" w:rsidR="002D1F69" w:rsidRDefault="00633181" w:rsidP="002D1F69">
            <w:pPr>
              <w:pStyle w:val="QuelleBeschriftung"/>
            </w:pPr>
            <w:r w:rsidRPr="00076F58">
              <w:rPr>
                <w:rFonts w:cs="Arial"/>
                <w:noProof/>
                <w:bdr w:val="none" w:sz="0" w:space="0" w:color="auto" w:frame="1"/>
              </w:rPr>
              <w:drawing>
                <wp:inline distT="0" distB="0" distL="0" distR="0" wp14:anchorId="5CF18836" wp14:editId="18095F9B">
                  <wp:extent cx="414000" cy="414000"/>
                  <wp:effectExtent l="0" t="0" r="5715" b="5715"/>
                  <wp:docPr id="2061450765" name="Grafik 206145076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000" cy="414000"/>
                          </a:xfrm>
                          <a:prstGeom prst="rect">
                            <a:avLst/>
                          </a:prstGeom>
                          <a:noFill/>
                          <a:ln>
                            <a:noFill/>
                          </a:ln>
                        </pic:spPr>
                      </pic:pic>
                    </a:graphicData>
                  </a:graphic>
                </wp:inline>
              </w:drawing>
            </w:r>
            <w:r w:rsidR="004E0FFE" w:rsidRPr="00F8335C">
              <w:t xml:space="preserve"> </w:t>
            </w:r>
          </w:p>
          <w:p w14:paraId="43C399A7" w14:textId="097E5CA3" w:rsidR="004E0FFE" w:rsidRPr="002D1F69" w:rsidRDefault="004E0FFE" w:rsidP="002D1F69">
            <w:pPr>
              <w:pStyle w:val="QuelleBeschriftung"/>
            </w:pPr>
            <w:r w:rsidRPr="00F8335C">
              <w:t xml:space="preserve">Quelle: Vektorgrafik erstellt von Wikipedia </w:t>
            </w:r>
            <w:proofErr w:type="spellStart"/>
            <w:proofErr w:type="gramStart"/>
            <w:r w:rsidRPr="00F8335C">
              <w:t>User:Zhing'za</w:t>
            </w:r>
            <w:proofErr w:type="spellEnd"/>
            <w:proofErr w:type="gramEnd"/>
            <w:r w:rsidRPr="00F8335C">
              <w:t xml:space="preserve"> </w:t>
            </w:r>
            <w:proofErr w:type="spellStart"/>
            <w:r w:rsidRPr="00F8335C">
              <w:t>zï</w:t>
            </w:r>
            <w:proofErr w:type="spellEnd"/>
            <w:r w:rsidRPr="00F8335C">
              <w:t xml:space="preserve"> </w:t>
            </w:r>
            <w:proofErr w:type="spellStart"/>
            <w:r w:rsidRPr="00F8335C">
              <w:t>Ïnin</w:t>
            </w:r>
            <w:proofErr w:type="spellEnd"/>
            <w:r w:rsidRPr="00F8335C">
              <w:t xml:space="preserve">; Version vom 04. Sept. 2023; Urheber </w:t>
            </w:r>
            <w:proofErr w:type="spellStart"/>
            <w:r w:rsidRPr="00F8335C">
              <w:t>OpenAI</w:t>
            </w:r>
            <w:proofErr w:type="spellEnd"/>
            <w:r w:rsidRPr="00F8335C">
              <w:t>,</w:t>
            </w:r>
          </w:p>
        </w:tc>
        <w:tc>
          <w:tcPr>
            <w:tcW w:w="1981" w:type="dxa"/>
          </w:tcPr>
          <w:p w14:paraId="252F5032" w14:textId="3FE239BC" w:rsidR="00E25978" w:rsidRPr="00415A47" w:rsidRDefault="004E0FFE" w:rsidP="002E6C09">
            <w:pPr>
              <w:pStyle w:val="BilderBeschriftung"/>
              <w:rPr>
                <w:sz w:val="2"/>
                <w:szCs w:val="2"/>
              </w:rPr>
            </w:pPr>
            <w:bookmarkStart w:id="35" w:name="_Toc148874543"/>
            <w:r w:rsidRPr="00152485">
              <w:t xml:space="preserve">Abbildung </w:t>
            </w:r>
            <w:fldSimple w:instr=" SEQ Abbildung \* ARABIC ">
              <w:r w:rsidRPr="00152485">
                <w:t>3</w:t>
              </w:r>
            </w:fldSimple>
            <w:r w:rsidRPr="00152485">
              <w:t xml:space="preserve">: Symbol: </w:t>
            </w:r>
            <w:proofErr w:type="spellStart"/>
            <w:r w:rsidRPr="00152485">
              <w:t>Midjourney</w:t>
            </w:r>
            <w:bookmarkEnd w:id="35"/>
            <w:proofErr w:type="spellEnd"/>
          </w:p>
          <w:p w14:paraId="363CF489" w14:textId="77777777" w:rsidR="002D1F69" w:rsidRPr="002D1F69" w:rsidRDefault="002D1F69" w:rsidP="002E6C09">
            <w:pPr>
              <w:pStyle w:val="BilderBeschriftung"/>
              <w:rPr>
                <w:rFonts w:cs="Arial"/>
                <w:sz w:val="6"/>
                <w:szCs w:val="6"/>
              </w:rPr>
            </w:pPr>
          </w:p>
          <w:p w14:paraId="74D894C4" w14:textId="30F0D08E" w:rsidR="008B6748" w:rsidRDefault="00633181" w:rsidP="008B6748">
            <w:pPr>
              <w:jc w:val="center"/>
              <w:rPr>
                <w:rFonts w:cs="Arial"/>
                <w:sz w:val="20"/>
                <w:szCs w:val="20"/>
              </w:rPr>
            </w:pPr>
            <w:r w:rsidRPr="00076F58">
              <w:rPr>
                <w:rFonts w:cs="Arial"/>
                <w:noProof/>
                <w:sz w:val="20"/>
                <w:szCs w:val="20"/>
                <w:bdr w:val="none" w:sz="0" w:space="0" w:color="auto" w:frame="1"/>
                <w:lang w:eastAsia="de-DE"/>
              </w:rPr>
              <w:drawing>
                <wp:inline distT="0" distB="0" distL="0" distR="0" wp14:anchorId="37770A98" wp14:editId="5B14B0A1">
                  <wp:extent cx="486000" cy="396000"/>
                  <wp:effectExtent l="0" t="0" r="0" b="4445"/>
                  <wp:docPr id="1744902130" name="Grafik 174490213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000" cy="396000"/>
                          </a:xfrm>
                          <a:prstGeom prst="rect">
                            <a:avLst/>
                          </a:prstGeom>
                          <a:noFill/>
                          <a:ln>
                            <a:noFill/>
                          </a:ln>
                        </pic:spPr>
                      </pic:pic>
                    </a:graphicData>
                  </a:graphic>
                </wp:inline>
              </w:drawing>
            </w:r>
          </w:p>
          <w:p w14:paraId="49626B32" w14:textId="1A77A0B3" w:rsidR="008B6748" w:rsidRPr="008B6748" w:rsidRDefault="008B6748" w:rsidP="008B6748">
            <w:pPr>
              <w:jc w:val="center"/>
              <w:rPr>
                <w:rFonts w:cs="Arial"/>
                <w:sz w:val="2"/>
                <w:szCs w:val="2"/>
              </w:rPr>
            </w:pPr>
          </w:p>
          <w:p w14:paraId="41EA83E5" w14:textId="5AE3E1E5" w:rsidR="004E0FFE" w:rsidRPr="00286283" w:rsidRDefault="004E0FFE" w:rsidP="00286283">
            <w:pPr>
              <w:pStyle w:val="QuelleBeschriftung"/>
              <w:rPr>
                <w:rFonts w:cs="Arial"/>
              </w:rPr>
            </w:pPr>
            <w:r w:rsidRPr="00F8335C">
              <w:t xml:space="preserve">Quelle: Vektorgrafik erstellt von Wikipedia </w:t>
            </w:r>
            <w:proofErr w:type="spellStart"/>
            <w:proofErr w:type="gramStart"/>
            <w:r w:rsidRPr="00F8335C">
              <w:t>User:Zhing'za</w:t>
            </w:r>
            <w:proofErr w:type="spellEnd"/>
            <w:proofErr w:type="gramEnd"/>
            <w:r w:rsidRPr="00F8335C">
              <w:t xml:space="preserve"> </w:t>
            </w:r>
            <w:proofErr w:type="spellStart"/>
            <w:r w:rsidRPr="00F8335C">
              <w:t>zï</w:t>
            </w:r>
            <w:proofErr w:type="spellEnd"/>
            <w:r w:rsidRPr="00F8335C">
              <w:t xml:space="preserve"> </w:t>
            </w:r>
            <w:proofErr w:type="spellStart"/>
            <w:r w:rsidRPr="00F8335C">
              <w:t>Ïnin</w:t>
            </w:r>
            <w:proofErr w:type="spellEnd"/>
            <w:r w:rsidRPr="00F8335C">
              <w:t xml:space="preserve">; Version vom 11. Feb 2023; Urheber </w:t>
            </w:r>
            <w:proofErr w:type="spellStart"/>
            <w:r w:rsidRPr="00F8335C">
              <w:t>OpenAI</w:t>
            </w:r>
            <w:proofErr w:type="spellEnd"/>
            <w:r w:rsidRPr="00F8335C">
              <w:t>,</w:t>
            </w:r>
          </w:p>
        </w:tc>
        <w:tc>
          <w:tcPr>
            <w:tcW w:w="1982" w:type="dxa"/>
          </w:tcPr>
          <w:p w14:paraId="30AAFA24" w14:textId="3990F8D0" w:rsidR="00972196" w:rsidRDefault="00972196" w:rsidP="004E7517">
            <w:pPr>
              <w:pStyle w:val="BilderBeschriftung"/>
              <w:rPr>
                <w:rFonts w:cs="Arial"/>
              </w:rPr>
            </w:pPr>
            <w:bookmarkStart w:id="36" w:name="_Toc148874544"/>
            <w:r w:rsidRPr="00152485">
              <w:t xml:space="preserve">Abbildung </w:t>
            </w:r>
            <w:fldSimple w:instr=" SEQ Abbildung \* ARABIC ">
              <w:r w:rsidRPr="00152485">
                <w:t>4</w:t>
              </w:r>
            </w:fldSimple>
            <w:r w:rsidRPr="00152485">
              <w:t xml:space="preserve">: </w:t>
            </w:r>
            <w:proofErr w:type="spellStart"/>
            <w:proofErr w:type="gramStart"/>
            <w:r w:rsidRPr="00152485">
              <w:t>Schriftzug:PIFuHD</w:t>
            </w:r>
            <w:bookmarkEnd w:id="36"/>
            <w:proofErr w:type="spellEnd"/>
            <w:proofErr w:type="gramEnd"/>
          </w:p>
          <w:p w14:paraId="1AA99118" w14:textId="77777777" w:rsidR="004E7517" w:rsidRDefault="004E7517" w:rsidP="004E7517">
            <w:pPr>
              <w:jc w:val="center"/>
              <w:rPr>
                <w:rFonts w:cs="Arial"/>
                <w:sz w:val="20"/>
                <w:szCs w:val="20"/>
                <w:lang w:eastAsia="de-DE"/>
              </w:rPr>
            </w:pPr>
          </w:p>
          <w:p w14:paraId="7EB9D463" w14:textId="59292627" w:rsidR="00633181" w:rsidRDefault="00633181" w:rsidP="004E7517">
            <w:pPr>
              <w:jc w:val="center"/>
              <w:rPr>
                <w:rFonts w:cs="Arial"/>
                <w:sz w:val="20"/>
                <w:szCs w:val="20"/>
                <w:lang w:eastAsia="de-DE"/>
              </w:rPr>
            </w:pPr>
            <w:proofErr w:type="spellStart"/>
            <w:r w:rsidRPr="00076F58">
              <w:rPr>
                <w:rFonts w:cs="Arial"/>
                <w:sz w:val="20"/>
                <w:szCs w:val="20"/>
                <w:lang w:eastAsia="de-DE"/>
              </w:rPr>
              <w:t>PIFuHD</w:t>
            </w:r>
            <w:proofErr w:type="spellEnd"/>
          </w:p>
          <w:p w14:paraId="036E7C62" w14:textId="77777777" w:rsidR="007D6A62" w:rsidRDefault="007D6A62" w:rsidP="004E7517">
            <w:pPr>
              <w:jc w:val="center"/>
              <w:rPr>
                <w:rFonts w:cs="Arial"/>
                <w:sz w:val="20"/>
                <w:szCs w:val="20"/>
                <w:lang w:eastAsia="de-DE"/>
              </w:rPr>
            </w:pPr>
          </w:p>
          <w:p w14:paraId="70153B55" w14:textId="7B55DD4D" w:rsidR="002E6C09" w:rsidRPr="007D6A62" w:rsidRDefault="002E6C09" w:rsidP="007D6A62">
            <w:pPr>
              <w:pStyle w:val="QuelleBeschriftung"/>
            </w:pPr>
            <w:r w:rsidRPr="007D6A62">
              <w:t>Quelle:</w:t>
            </w:r>
            <w:r w:rsidR="007D6A62" w:rsidRPr="007D6A62">
              <w:t xml:space="preserve"> </w:t>
            </w:r>
            <w:r w:rsidRPr="007D6A62">
              <w:t xml:space="preserve">Eigener </w:t>
            </w:r>
            <w:proofErr w:type="spellStart"/>
            <w:r w:rsidRPr="007D6A62">
              <w:t>Schiftzug</w:t>
            </w:r>
            <w:proofErr w:type="spellEnd"/>
          </w:p>
          <w:p w14:paraId="5CD2B511" w14:textId="2FF6F893" w:rsidR="002E6C09" w:rsidRPr="00076F58" w:rsidRDefault="002E6C09" w:rsidP="004E0FFE">
            <w:pPr>
              <w:rPr>
                <w:rFonts w:cs="Arial"/>
                <w:sz w:val="20"/>
                <w:szCs w:val="20"/>
              </w:rPr>
            </w:pPr>
          </w:p>
        </w:tc>
      </w:tr>
    </w:tbl>
    <w:p w14:paraId="76BC84D4" w14:textId="5F222734" w:rsidR="00040846" w:rsidRDefault="00075604" w:rsidP="0046016C">
      <w:pPr>
        <w:pStyle w:val="QuelleBeschriftung"/>
      </w:pPr>
      <w:r w:rsidRPr="00B43308">
        <w:t xml:space="preserve">Quelle: </w:t>
      </w:r>
      <w:r w:rsidR="00A86EBB" w:rsidRPr="00B43308">
        <w:t>E</w:t>
      </w:r>
      <w:r w:rsidRPr="00B43308">
        <w:t>igene Darstellung</w:t>
      </w:r>
    </w:p>
    <w:p w14:paraId="306678DB" w14:textId="5035E4EE" w:rsidR="002D058B" w:rsidRDefault="00496D2D" w:rsidP="00B43308">
      <w:pPr>
        <w:pStyle w:val="QuelleBeschriftung"/>
        <w:rPr>
          <w:rFonts w:cs="Arial"/>
        </w:rPr>
      </w:pPr>
      <w:r w:rsidRPr="00496D2D">
        <w:rPr>
          <w:highlight w:val="cyan"/>
        </w:rPr>
        <w:t xml:space="preserve">Quelle </w:t>
      </w:r>
      <w:proofErr w:type="spellStart"/>
      <w:r w:rsidRPr="00496D2D">
        <w:rPr>
          <w:highlight w:val="cyan"/>
        </w:rPr>
        <w:t>ChatGPT</w:t>
      </w:r>
      <w:proofErr w:type="spellEnd"/>
      <w:r w:rsidRPr="00496D2D">
        <w:rPr>
          <w:highlight w:val="cyan"/>
        </w:rPr>
        <w:t>:</w:t>
      </w:r>
      <w:r>
        <w:t xml:space="preserve"> </w:t>
      </w:r>
      <w:hyperlink r:id="rId21" w:history="1">
        <w:r w:rsidRPr="00496D2D">
          <w:rPr>
            <w:rStyle w:val="Hyperlink"/>
            <w:rFonts w:cs="Arial"/>
          </w:rPr>
          <w:t>https://de.m.wikipedia.org/wiki/Datei:ChatGPT_logo.svg</w:t>
        </w:r>
      </w:hyperlink>
    </w:p>
    <w:p w14:paraId="262A0B23" w14:textId="77777777" w:rsidR="00496D2D" w:rsidRPr="00B43308" w:rsidRDefault="00496D2D" w:rsidP="00B43308">
      <w:pPr>
        <w:pStyle w:val="QuelleBeschriftung"/>
      </w:pPr>
    </w:p>
    <w:p w14:paraId="5826983E" w14:textId="5A0F1B55" w:rsidR="000352AC" w:rsidRDefault="00B54A22" w:rsidP="000835D5">
      <w:pPr>
        <w:rPr>
          <w:lang w:eastAsia="de-DE"/>
        </w:rPr>
      </w:pPr>
      <w:r>
        <w:t xml:space="preserve">Alle Prompts </w:t>
      </w:r>
      <w:r w:rsidR="0047029F">
        <w:t xml:space="preserve">für </w:t>
      </w:r>
      <w:proofErr w:type="spellStart"/>
      <w:r>
        <w:t>ChatGPT</w:t>
      </w:r>
      <w:proofErr w:type="spellEnd"/>
      <w:r>
        <w:t xml:space="preserve"> und </w:t>
      </w:r>
      <w:proofErr w:type="spellStart"/>
      <w:r>
        <w:t>Midjourney</w:t>
      </w:r>
      <w:proofErr w:type="spellEnd"/>
      <w:r>
        <w:t xml:space="preserve"> </w:t>
      </w:r>
      <w:r w:rsidR="0047029F">
        <w:t xml:space="preserve">sind in </w:t>
      </w:r>
      <w:proofErr w:type="spellStart"/>
      <w:r w:rsidR="0047029F">
        <w:t>ihrere</w:t>
      </w:r>
      <w:proofErr w:type="spellEnd"/>
      <w:r w:rsidR="0047029F">
        <w:t xml:space="preserve"> Form unverändert in dieser Bache</w:t>
      </w:r>
      <w:r w:rsidR="007B200D">
        <w:t xml:space="preserve">lorthesis abgebildet. Die Prompts beinhalten Rechtschreibfehler und </w:t>
      </w:r>
      <w:r w:rsidR="005E201C">
        <w:t>Umgangssprache</w:t>
      </w:r>
      <w:r w:rsidR="007B200D">
        <w:t xml:space="preserve">. Die Wahrscheinlichkeit liegt sehr hoch, </w:t>
      </w:r>
      <w:r w:rsidR="007E266F">
        <w:t>dass</w:t>
      </w:r>
      <w:r w:rsidR="007B200D">
        <w:t xml:space="preserve"> auf </w:t>
      </w:r>
      <w:r w:rsidR="005E201C">
        <w:t>Verzicht</w:t>
      </w:r>
      <w:r w:rsidR="007B200D">
        <w:t xml:space="preserve"> auf Rechtschreibfehler und </w:t>
      </w:r>
      <w:r w:rsidR="005E201C">
        <w:t>Umgangssprache</w:t>
      </w:r>
      <w:r w:rsidR="007B200D">
        <w:t xml:space="preserve"> andere Ergebnisse </w:t>
      </w:r>
      <w:r w:rsidR="002D4E0F">
        <w:t>hervorgerufen hätte</w:t>
      </w:r>
      <w:r w:rsidR="00DA4895">
        <w:t>.</w:t>
      </w:r>
    </w:p>
    <w:p w14:paraId="5C55DBAA" w14:textId="77777777" w:rsidR="000352AC" w:rsidRDefault="000352AC" w:rsidP="000835D5">
      <w:pPr>
        <w:rPr>
          <w:lang w:eastAsia="de-DE"/>
        </w:rPr>
      </w:pPr>
    </w:p>
    <w:p w14:paraId="5237E3D2" w14:textId="489D2694" w:rsidR="00DB7191" w:rsidRDefault="00757E6E" w:rsidP="00A7758E">
      <w:pPr>
        <w:pStyle w:val="berschrift2"/>
        <w:rPr>
          <w:lang w:eastAsia="de-DE"/>
        </w:rPr>
      </w:pPr>
      <w:bookmarkStart w:id="37" w:name="_Toc148908598"/>
      <w:r>
        <w:rPr>
          <w:lang w:eastAsia="de-DE"/>
        </w:rPr>
        <w:lastRenderedPageBreak/>
        <w:t>Entwicklung der</w:t>
      </w:r>
      <w:r w:rsidR="003638AA">
        <w:rPr>
          <w:lang w:eastAsia="de-DE"/>
        </w:rPr>
        <w:t xml:space="preserve"> Spieleidee mit Hilfe von </w:t>
      </w:r>
      <w:proofErr w:type="spellStart"/>
      <w:r w:rsidR="003638AA">
        <w:rPr>
          <w:lang w:eastAsia="de-DE"/>
        </w:rPr>
        <w:t>ChatGPT</w:t>
      </w:r>
      <w:bookmarkEnd w:id="37"/>
      <w:proofErr w:type="spellEnd"/>
    </w:p>
    <w:p w14:paraId="0A2DEAAF" w14:textId="6D22ED7B" w:rsidR="00BC33D7" w:rsidRPr="00BC33D7" w:rsidRDefault="00BC33D7" w:rsidP="007826BF">
      <w:pPr>
        <w:rPr>
          <w:rFonts w:ascii="Times New Roman" w:hAnsi="Times New Roman" w:cs="Times New Roman"/>
          <w:sz w:val="24"/>
          <w:szCs w:val="24"/>
          <w:lang w:eastAsia="de-DE"/>
        </w:rPr>
      </w:pPr>
      <w:r w:rsidRPr="00BC33D7">
        <w:rPr>
          <w:lang w:eastAsia="de-DE"/>
        </w:rPr>
        <w:t xml:space="preserve">Eine Schlüsselressource der Zukunft ist Kreativität. Kreativität kann mit Kreativitätstechniken gefördert werden, wie zum Beispiel mit </w:t>
      </w:r>
      <w:proofErr w:type="spellStart"/>
      <w:r w:rsidRPr="00BC33D7">
        <w:rPr>
          <w:lang w:eastAsia="de-DE"/>
        </w:rPr>
        <w:t>Mindmapping</w:t>
      </w:r>
      <w:proofErr w:type="spellEnd"/>
      <w:r w:rsidRPr="00BC33D7">
        <w:rPr>
          <w:lang w:eastAsia="de-DE"/>
        </w:rPr>
        <w:t>, Brainstorming oder der Walt Disney Methode. Ziel dieser Kreativtechniken ist es, neue Ideen zu generieren</w:t>
      </w:r>
      <w:r w:rsidR="00976C8A" w:rsidRPr="00C70068">
        <w:rPr>
          <w:highlight w:val="yellow"/>
          <w:lang w:eastAsia="de-DE"/>
        </w:rPr>
        <w:t>[mai-2021]</w:t>
      </w:r>
      <w:r w:rsidRPr="00C70068">
        <w:rPr>
          <w:highlight w:val="yellow"/>
          <w:lang w:eastAsia="de-DE"/>
        </w:rPr>
        <w:t>.</w:t>
      </w:r>
    </w:p>
    <w:p w14:paraId="1E90E7C9" w14:textId="77777777" w:rsidR="00BC33D7" w:rsidRDefault="00BC33D7" w:rsidP="007826BF">
      <w:pPr>
        <w:rPr>
          <w:lang w:eastAsia="de-DE"/>
        </w:rPr>
      </w:pPr>
      <w:r w:rsidRPr="00BC33D7">
        <w:rPr>
          <w:lang w:eastAsia="de-DE"/>
        </w:rPr>
        <w:t xml:space="preserve">In diesem Experiment wird eine weitere Kreativtechnik verwendet, um die Spielidee zu entwickeln - das Nutzen eines KI-Systems. Um genau zu werden, wird </w:t>
      </w:r>
      <w:proofErr w:type="spellStart"/>
      <w:r w:rsidRPr="00BC33D7">
        <w:rPr>
          <w:lang w:eastAsia="de-DE"/>
        </w:rPr>
        <w:t>ChatGPT</w:t>
      </w:r>
      <w:proofErr w:type="spellEnd"/>
      <w:r w:rsidRPr="00BC33D7">
        <w:rPr>
          <w:lang w:eastAsia="de-DE"/>
        </w:rPr>
        <w:t xml:space="preserve"> dazu verwendet, ein Thema für Videospiele zu finden.</w:t>
      </w:r>
    </w:p>
    <w:p w14:paraId="0C0AA5BC" w14:textId="2A728914" w:rsidR="00AB0D8D" w:rsidRPr="00BC33D7" w:rsidRDefault="00D20F93" w:rsidP="00D20F93">
      <w:pPr>
        <w:rPr>
          <w:lang w:eastAsia="de-DE"/>
        </w:rPr>
      </w:pPr>
      <w:r w:rsidRPr="00D20F93">
        <w:rPr>
          <w:lang w:eastAsia="de-DE"/>
        </w:rPr>
        <w:t xml:space="preserve">Hierfür wird </w:t>
      </w:r>
      <w:proofErr w:type="spellStart"/>
      <w:r w:rsidRPr="00D20F93">
        <w:rPr>
          <w:lang w:eastAsia="de-DE"/>
        </w:rPr>
        <w:t>ChatGPT</w:t>
      </w:r>
      <w:proofErr w:type="spellEnd"/>
      <w:r w:rsidRPr="00D20F93">
        <w:rPr>
          <w:lang w:eastAsia="de-DE"/>
        </w:rPr>
        <w:t xml:space="preserve"> aufgefordert fünf große Themen in der deutschen Geschichte zu nennen, welche vor dem zweiten Weltkrieg stattgefunden haben.</w:t>
      </w:r>
      <w:r>
        <w:rPr>
          <w:lang w:eastAsia="de-DE"/>
        </w:rPr>
        <w:t xml:space="preserve"> </w:t>
      </w:r>
      <w:r w:rsidRPr="00D20F93">
        <w:rPr>
          <w:lang w:eastAsia="de-DE"/>
        </w:rPr>
        <w:t xml:space="preserve">Der exakte Prompt sowie das resultierende Ergebnis sind in </w:t>
      </w:r>
      <w:r w:rsidR="00CD640D">
        <w:rPr>
          <w:lang w:eastAsia="de-DE"/>
        </w:rPr>
        <w:fldChar w:fldCharType="begin"/>
      </w:r>
      <w:r w:rsidR="00CD640D">
        <w:rPr>
          <w:lang w:eastAsia="de-DE"/>
        </w:rPr>
        <w:instrText xml:space="preserve"> REF _Ref148868728 \h </w:instrText>
      </w:r>
      <w:r w:rsidR="00CD640D">
        <w:rPr>
          <w:lang w:eastAsia="de-DE"/>
        </w:rPr>
      </w:r>
      <w:r w:rsidR="00CD640D">
        <w:rPr>
          <w:lang w:eastAsia="de-DE"/>
        </w:rPr>
        <w:fldChar w:fldCharType="separate"/>
      </w:r>
      <w:r w:rsidR="00C501EE" w:rsidRPr="00B43308">
        <w:t xml:space="preserve">Tabelle </w:t>
      </w:r>
      <w:r w:rsidR="00C501EE">
        <w:rPr>
          <w:noProof/>
        </w:rPr>
        <w:t>2</w:t>
      </w:r>
      <w:r w:rsidR="00CD640D">
        <w:rPr>
          <w:lang w:eastAsia="de-DE"/>
        </w:rPr>
        <w:fldChar w:fldCharType="end"/>
      </w:r>
      <w:r w:rsidR="00CD640D">
        <w:rPr>
          <w:lang w:eastAsia="de-DE"/>
        </w:rPr>
        <w:t xml:space="preserve"> </w:t>
      </w:r>
      <w:r w:rsidRPr="00D20F93">
        <w:rPr>
          <w:lang w:eastAsia="de-DE"/>
        </w:rPr>
        <w:t>zu sehen.</w:t>
      </w:r>
    </w:p>
    <w:p w14:paraId="11D0062A" w14:textId="3A2552B9" w:rsidR="00D25076" w:rsidRPr="00B43308" w:rsidRDefault="008E0DB7" w:rsidP="00B43308">
      <w:pPr>
        <w:pStyle w:val="BeschriftungTabelle"/>
      </w:pPr>
      <w:bookmarkStart w:id="38" w:name="_Ref148868728"/>
      <w:bookmarkStart w:id="39" w:name="_Ref148868379"/>
      <w:r w:rsidRPr="00B43308">
        <w:t xml:space="preserve">Tabelle </w:t>
      </w:r>
      <w:fldSimple w:instr=" SEQ Tabelle \* ARABIC ">
        <w:r w:rsidR="00C501EE">
          <w:rPr>
            <w:noProof/>
          </w:rPr>
          <w:t>2</w:t>
        </w:r>
      </w:fldSimple>
      <w:bookmarkEnd w:id="38"/>
      <w:r w:rsidRPr="00B43308">
        <w:t xml:space="preserve">: Die ersten </w:t>
      </w:r>
      <w:r w:rsidR="00C7774D" w:rsidRPr="00B43308">
        <w:t xml:space="preserve">fünf </w:t>
      </w:r>
      <w:r w:rsidR="00DC4559" w:rsidRPr="00B43308">
        <w:t>Themenv</w:t>
      </w:r>
      <w:r w:rsidRPr="00B43308">
        <w:t xml:space="preserve">orschläge von </w:t>
      </w:r>
      <w:proofErr w:type="spellStart"/>
      <w:r w:rsidRPr="00B43308">
        <w:t>ChatGPT</w:t>
      </w:r>
      <w:bookmarkEnd w:id="3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722D761D"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AB30" w14:textId="7ADB790F"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5F2C0DEB" wp14:editId="09AD21A4">
                  <wp:extent cx="352425" cy="352425"/>
                  <wp:effectExtent l="0" t="0" r="9525" b="9525"/>
                  <wp:docPr id="420415527" name="Grafik 420415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1886" w14:textId="77777777" w:rsidR="00BC33D7" w:rsidRPr="00E06CC6" w:rsidRDefault="00BC33D7" w:rsidP="007826BF">
            <w:pPr>
              <w:rPr>
                <w:rFonts w:ascii="Times New Roman" w:hAnsi="Times New Roman" w:cs="Times New Roman"/>
                <w:sz w:val="20"/>
                <w:szCs w:val="20"/>
                <w:lang w:eastAsia="de-DE"/>
              </w:rPr>
            </w:pPr>
            <w:r w:rsidRPr="00E06CC6">
              <w:rPr>
                <w:sz w:val="20"/>
                <w:szCs w:val="20"/>
                <w:lang w:eastAsia="de-DE"/>
              </w:rPr>
              <w:t xml:space="preserve">nenn mir bitte 5 große Themen in der </w:t>
            </w:r>
            <w:proofErr w:type="gramStart"/>
            <w:r w:rsidRPr="00E06CC6">
              <w:rPr>
                <w:sz w:val="20"/>
                <w:szCs w:val="20"/>
                <w:lang w:eastAsia="de-DE"/>
              </w:rPr>
              <w:t>Deutschen</w:t>
            </w:r>
            <w:proofErr w:type="gramEnd"/>
            <w:r w:rsidRPr="00E06CC6">
              <w:rPr>
                <w:sz w:val="20"/>
                <w:szCs w:val="20"/>
                <w:lang w:eastAsia="de-DE"/>
              </w:rPr>
              <w:t xml:space="preserve"> Geschichte, vor den zweiten Weltkrieg.</w:t>
            </w:r>
          </w:p>
        </w:tc>
      </w:tr>
      <w:tr w:rsidR="00BC33D7" w:rsidRPr="00BC33D7" w14:paraId="5B09043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92189" w14:textId="137F3542"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381ED7FF" wp14:editId="08E32258">
                  <wp:extent cx="361950" cy="361950"/>
                  <wp:effectExtent l="0" t="0" r="0" b="0"/>
                  <wp:docPr id="644816731" name="Grafik 64481673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040DB" w14:textId="5776AE0B" w:rsidR="00937787" w:rsidRPr="00E06CC6" w:rsidRDefault="00937787" w:rsidP="00937787">
            <w:pPr>
              <w:rPr>
                <w:sz w:val="20"/>
                <w:szCs w:val="20"/>
                <w:lang w:eastAsia="de-DE"/>
              </w:rPr>
            </w:pPr>
            <w:r w:rsidRPr="00E06CC6">
              <w:rPr>
                <w:sz w:val="20"/>
                <w:szCs w:val="20"/>
                <w:lang w:eastAsia="de-DE"/>
              </w:rPr>
              <w:t>Gerne! Hier sind fünf große Themen in der deutschen Geschichte vor dem Zweiten Weltkrieg:</w:t>
            </w:r>
          </w:p>
          <w:p w14:paraId="31E779BA" w14:textId="5E52EA00" w:rsidR="00937787" w:rsidRPr="00E06CC6" w:rsidRDefault="00937787" w:rsidP="00937787">
            <w:pPr>
              <w:rPr>
                <w:sz w:val="20"/>
                <w:szCs w:val="20"/>
                <w:lang w:eastAsia="de-DE"/>
              </w:rPr>
            </w:pPr>
            <w:r w:rsidRPr="00E06CC6">
              <w:rPr>
                <w:sz w:val="20"/>
                <w:szCs w:val="20"/>
                <w:lang w:eastAsia="de-DE"/>
              </w:rPr>
              <w:t>1. Das Heilige Römische Reich Deutscher Nation: Das Reich bestand vom 10. Jahrhundert bis 1806 und war ein wichtiger Einfluss auf die politische und kulturelle Entwicklung Deutschlands.</w:t>
            </w:r>
          </w:p>
          <w:p w14:paraId="5E5F8497" w14:textId="1EC73773" w:rsidR="00937787" w:rsidRPr="00E06CC6" w:rsidRDefault="00937787" w:rsidP="00937787">
            <w:pPr>
              <w:rPr>
                <w:sz w:val="20"/>
                <w:szCs w:val="20"/>
                <w:lang w:eastAsia="de-DE"/>
              </w:rPr>
            </w:pPr>
            <w:r w:rsidRPr="00E06CC6">
              <w:rPr>
                <w:sz w:val="20"/>
                <w:szCs w:val="20"/>
                <w:lang w:eastAsia="de-DE"/>
              </w:rPr>
              <w:t>2. Die Reformation: Die Bewegung begann im 16. Jahrhundert und führte zu bedeutenden Veränderungen in der religiösen Praxis und Theologie, insbesondere durch Martin Luther.</w:t>
            </w:r>
          </w:p>
          <w:p w14:paraId="583CCA6F" w14:textId="1CE54DA1" w:rsidR="00937787" w:rsidRPr="00E06CC6" w:rsidRDefault="00937787" w:rsidP="00937787">
            <w:pPr>
              <w:rPr>
                <w:sz w:val="20"/>
                <w:szCs w:val="20"/>
                <w:lang w:eastAsia="de-DE"/>
              </w:rPr>
            </w:pPr>
            <w:r w:rsidRPr="00E06CC6">
              <w:rPr>
                <w:sz w:val="20"/>
                <w:szCs w:val="20"/>
                <w:lang w:eastAsia="de-DE"/>
              </w:rPr>
              <w:t>3. Die Aufklärung: Eine intellektuelle Bewegung im 18. Jahrhundert, die sich für Freiheit, Toleranz und Vernunft einsetzte und viele wichtige Persönlichkeiten hervorbrachte, darunter Immanuel Kant.</w:t>
            </w:r>
          </w:p>
          <w:p w14:paraId="351BF6C6" w14:textId="5C236246" w:rsidR="00937787" w:rsidRPr="00E06CC6" w:rsidRDefault="00937787" w:rsidP="00937787">
            <w:pPr>
              <w:rPr>
                <w:sz w:val="20"/>
                <w:szCs w:val="20"/>
                <w:lang w:eastAsia="de-DE"/>
              </w:rPr>
            </w:pPr>
            <w:r w:rsidRPr="00E06CC6">
              <w:rPr>
                <w:sz w:val="20"/>
                <w:szCs w:val="20"/>
                <w:lang w:eastAsia="de-DE"/>
              </w:rPr>
              <w:t>4. Die Industrialisierung: Im 19. Jahrhundert wurde Deutschland zu einer führenden Industrienation und erlebte eine rasante wirtschaftliche und technologische Entwicklung.</w:t>
            </w:r>
          </w:p>
          <w:p w14:paraId="0F0C042E" w14:textId="0CD6DF94" w:rsidR="00BC33D7" w:rsidRPr="00E06CC6" w:rsidRDefault="00937787" w:rsidP="00937787">
            <w:pPr>
              <w:rPr>
                <w:sz w:val="20"/>
                <w:szCs w:val="20"/>
                <w:lang w:eastAsia="de-DE"/>
              </w:rPr>
            </w:pPr>
            <w:r w:rsidRPr="00E06CC6">
              <w:rPr>
                <w:sz w:val="20"/>
                <w:szCs w:val="20"/>
                <w:lang w:eastAsia="de-DE"/>
              </w:rPr>
              <w:t>5. Der Erste Weltkrieg: Der Konflikt von 1914-1918 hatte einen enormen Einfluss auf die deutsche Gesellschaft und führte zu politischen, wirtschaftlichen und kulturellen Veränderungen, die die folgenden Jahrzehnte prägten.</w:t>
            </w:r>
          </w:p>
        </w:tc>
      </w:tr>
    </w:tbl>
    <w:p w14:paraId="0F1E6A55" w14:textId="1C73FDFB" w:rsidR="00FA178B" w:rsidRDefault="002F5C21" w:rsidP="0046016C">
      <w:pPr>
        <w:pStyle w:val="QuelleBeschriftung"/>
      </w:pPr>
      <w:r w:rsidRPr="00716AA8">
        <w:lastRenderedPageBreak/>
        <w:t>Quelle</w:t>
      </w:r>
      <w:r w:rsidR="002E70EB">
        <w:t xml:space="preserve">: </w:t>
      </w:r>
      <w:r w:rsidR="00EA06EB">
        <w:t>E</w:t>
      </w:r>
      <w:r w:rsidR="002E70EB">
        <w:t xml:space="preserve">igene Darstellung, in Anlehnung an </w:t>
      </w:r>
      <w:proofErr w:type="spellStart"/>
      <w:r w:rsidR="002E70EB">
        <w:t>ChatGPT</w:t>
      </w:r>
      <w:proofErr w:type="spellEnd"/>
    </w:p>
    <w:p w14:paraId="1CD6C30C" w14:textId="787A61DC" w:rsidR="00BC33D7" w:rsidRPr="009A303E" w:rsidRDefault="00BC33D7" w:rsidP="00D14075">
      <w:r w:rsidRPr="00BC33D7">
        <w:t xml:space="preserve">Da die ersten fünf Ideen von </w:t>
      </w:r>
      <w:proofErr w:type="spellStart"/>
      <w:r w:rsidRPr="00BC33D7">
        <w:t>ChatGPT</w:t>
      </w:r>
      <w:proofErr w:type="spellEnd"/>
      <w:r w:rsidRPr="00BC33D7">
        <w:t xml:space="preserve"> nicht zufriedenstellend sind, wird </w:t>
      </w:r>
      <w:proofErr w:type="spellStart"/>
      <w:r w:rsidRPr="00BC33D7">
        <w:t>ChatGPT</w:t>
      </w:r>
      <w:proofErr w:type="spellEnd"/>
      <w:r w:rsidRPr="00BC33D7">
        <w:t xml:space="preserve"> </w:t>
      </w:r>
      <w:r w:rsidR="005C4BFB">
        <w:t xml:space="preserve">erneut </w:t>
      </w:r>
      <w:r w:rsidRPr="00BC33D7">
        <w:t>aufgefordert, fünf weitere Themen auszugeben.</w:t>
      </w:r>
      <w:r w:rsidR="00CA0187">
        <w:t xml:space="preserve"> </w:t>
      </w:r>
      <w:r w:rsidR="00754955">
        <w:t xml:space="preserve">Der Prompt und </w:t>
      </w:r>
      <w:r w:rsidR="008A42FC">
        <w:t>die weiteren</w:t>
      </w:r>
      <w:r w:rsidR="00CA0187">
        <w:t xml:space="preserve"> fünf Themen</w:t>
      </w:r>
      <w:r w:rsidR="00290BED">
        <w:t>,</w:t>
      </w:r>
      <w:r w:rsidR="00CA0187">
        <w:t xml:space="preserve"> </w:t>
      </w:r>
      <w:r w:rsidR="00754955">
        <w:t xml:space="preserve">die von </w:t>
      </w:r>
      <w:proofErr w:type="spellStart"/>
      <w:r w:rsidR="00754955">
        <w:t>ChatGPT</w:t>
      </w:r>
      <w:proofErr w:type="spellEnd"/>
      <w:r w:rsidR="00754955">
        <w:t xml:space="preserve"> </w:t>
      </w:r>
      <w:r w:rsidR="00583CCE">
        <w:t xml:space="preserve">vorgeschlagen werden, sind in </w:t>
      </w:r>
      <w:r w:rsidR="00D96BF0">
        <w:fldChar w:fldCharType="begin"/>
      </w:r>
      <w:r w:rsidR="00D96BF0">
        <w:instrText xml:space="preserve"> REF _Ref148868984 \h </w:instrText>
      </w:r>
      <w:r w:rsidR="00D96BF0">
        <w:fldChar w:fldCharType="separate"/>
      </w:r>
      <w:r w:rsidR="00C501EE" w:rsidRPr="00EA06EB">
        <w:t xml:space="preserve">Tabelle </w:t>
      </w:r>
      <w:r w:rsidR="00C501EE">
        <w:rPr>
          <w:noProof/>
        </w:rPr>
        <w:t>3</w:t>
      </w:r>
      <w:r w:rsidR="00D96BF0">
        <w:fldChar w:fldCharType="end"/>
      </w:r>
      <w:r w:rsidR="00D96BF0">
        <w:t xml:space="preserve"> zu sehen.</w:t>
      </w:r>
    </w:p>
    <w:p w14:paraId="18BB6645" w14:textId="2D4206C1" w:rsidR="00C7774D" w:rsidRPr="00EA06EB" w:rsidRDefault="00C7774D" w:rsidP="00EA06EB">
      <w:pPr>
        <w:pStyle w:val="BeschriftungTabelle"/>
      </w:pPr>
      <w:bookmarkStart w:id="40" w:name="_Ref148868984"/>
      <w:r w:rsidRPr="00EA06EB">
        <w:t xml:space="preserve">Tabelle </w:t>
      </w:r>
      <w:fldSimple w:instr=" SEQ Tabelle \* ARABIC ">
        <w:r w:rsidR="00C501EE">
          <w:rPr>
            <w:noProof/>
          </w:rPr>
          <w:t>3</w:t>
        </w:r>
      </w:fldSimple>
      <w:bookmarkEnd w:id="40"/>
      <w:r w:rsidRPr="00EA06EB">
        <w:t xml:space="preserve">: Die zweiten fünf </w:t>
      </w:r>
      <w:r w:rsidR="001973A6" w:rsidRPr="00EA06EB">
        <w:t>Themenv</w:t>
      </w:r>
      <w:r w:rsidRPr="00EA06EB">
        <w:t xml:space="preserve">orschläge von </w:t>
      </w:r>
      <w:proofErr w:type="spellStart"/>
      <w:r w:rsidRPr="00EA06E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4FF3637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64C5" w14:textId="2DADFB72"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1251337F" wp14:editId="3D79EE06">
                  <wp:extent cx="352425" cy="352425"/>
                  <wp:effectExtent l="0" t="0" r="9525" b="9525"/>
                  <wp:docPr id="651846138" name="Grafik 65184613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6138" name="Grafik 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A890" w14:textId="009035C7" w:rsidR="00BC33D7" w:rsidRPr="00EA06EB" w:rsidRDefault="00BC33D7" w:rsidP="007826BF">
            <w:pPr>
              <w:rPr>
                <w:rFonts w:ascii="Times New Roman" w:hAnsi="Times New Roman" w:cs="Times New Roman"/>
                <w:sz w:val="20"/>
                <w:szCs w:val="20"/>
                <w:lang w:eastAsia="de-DE"/>
              </w:rPr>
            </w:pPr>
            <w:proofErr w:type="spellStart"/>
            <w:r w:rsidRPr="00EA06EB">
              <w:rPr>
                <w:sz w:val="20"/>
                <w:szCs w:val="20"/>
                <w:lang w:eastAsia="de-DE"/>
              </w:rPr>
              <w:t>nen</w:t>
            </w:r>
            <w:proofErr w:type="spellEnd"/>
            <w:r w:rsidRPr="00EA06EB">
              <w:rPr>
                <w:sz w:val="20"/>
                <w:szCs w:val="20"/>
                <w:lang w:eastAsia="de-DE"/>
              </w:rPr>
              <w:t xml:space="preserve"> mir bitte weitere 5</w:t>
            </w:r>
          </w:p>
        </w:tc>
      </w:tr>
      <w:tr w:rsidR="00BC33D7" w:rsidRPr="00BC33D7" w14:paraId="3093856A"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C80B" w14:textId="656FB4FF"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50314B27" wp14:editId="0EC34785">
                  <wp:extent cx="361950" cy="361950"/>
                  <wp:effectExtent l="0" t="0" r="0" b="0"/>
                  <wp:docPr id="1343973894" name="Grafik 1343973894"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894" name="Grafik 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0C5D" w14:textId="681EF4B1" w:rsidR="00937787" w:rsidRPr="00EA06EB" w:rsidRDefault="00937787" w:rsidP="00937787">
            <w:pPr>
              <w:rPr>
                <w:sz w:val="20"/>
                <w:szCs w:val="20"/>
                <w:lang w:eastAsia="de-DE"/>
              </w:rPr>
            </w:pPr>
            <w:r w:rsidRPr="00EA06EB">
              <w:rPr>
                <w:sz w:val="20"/>
                <w:szCs w:val="20"/>
                <w:lang w:eastAsia="de-DE"/>
              </w:rPr>
              <w:t>Gerne! Hier sind weitere fünf große Themen in der deutschen Geschichte vor dem Zweiten Weltkrieg:</w:t>
            </w:r>
          </w:p>
          <w:p w14:paraId="56918555" w14:textId="53B5A10B" w:rsidR="00937787" w:rsidRPr="00EA06EB" w:rsidRDefault="00937787" w:rsidP="00937787">
            <w:pPr>
              <w:rPr>
                <w:sz w:val="20"/>
                <w:szCs w:val="20"/>
                <w:lang w:eastAsia="de-DE"/>
              </w:rPr>
            </w:pPr>
            <w:r w:rsidRPr="00EA06EB">
              <w:rPr>
                <w:sz w:val="20"/>
                <w:szCs w:val="20"/>
                <w:lang w:eastAsia="de-DE"/>
              </w:rPr>
              <w:t>1. Die Französische Revolution und Napoleonische Kriege: Die Ereignisse von 1789 bis 1815 beeinflussten auch Deutschland stark und führten zu politischen Veränderungen, insbesondere durch die napoleonische Herrschaft.</w:t>
            </w:r>
          </w:p>
          <w:p w14:paraId="629D4A57" w14:textId="3B7FAD3F" w:rsidR="00937787" w:rsidRPr="00EA06EB" w:rsidRDefault="00937787" w:rsidP="00937787">
            <w:pPr>
              <w:rPr>
                <w:sz w:val="20"/>
                <w:szCs w:val="20"/>
                <w:lang w:eastAsia="de-DE"/>
              </w:rPr>
            </w:pPr>
            <w:r w:rsidRPr="00EA06EB">
              <w:rPr>
                <w:sz w:val="20"/>
                <w:szCs w:val="20"/>
                <w:lang w:eastAsia="de-DE"/>
              </w:rPr>
              <w:t>2. Die Deutsche Revolution von 1848: Eine Bewegung für demokratische Reformen und Einheit, die jedoch letztendlich scheiterte.</w:t>
            </w:r>
          </w:p>
          <w:p w14:paraId="12520A4F" w14:textId="72887D72" w:rsidR="00937787" w:rsidRPr="00EA06EB" w:rsidRDefault="00937787" w:rsidP="00937787">
            <w:pPr>
              <w:rPr>
                <w:sz w:val="20"/>
                <w:szCs w:val="20"/>
                <w:lang w:eastAsia="de-DE"/>
              </w:rPr>
            </w:pPr>
            <w:r w:rsidRPr="00EA06EB">
              <w:rPr>
                <w:sz w:val="20"/>
                <w:szCs w:val="20"/>
                <w:lang w:eastAsia="de-DE"/>
              </w:rPr>
              <w:t xml:space="preserve">3. Die </w:t>
            </w:r>
            <w:proofErr w:type="spellStart"/>
            <w:r w:rsidRPr="00EA06EB">
              <w:rPr>
                <w:sz w:val="20"/>
                <w:szCs w:val="20"/>
                <w:lang w:eastAsia="de-DE"/>
              </w:rPr>
              <w:t>Bismarcksche</w:t>
            </w:r>
            <w:proofErr w:type="spellEnd"/>
            <w:r w:rsidRPr="00EA06EB">
              <w:rPr>
                <w:sz w:val="20"/>
                <w:szCs w:val="20"/>
                <w:lang w:eastAsia="de-DE"/>
              </w:rPr>
              <w:t xml:space="preserve"> Reichsgründung: Die Schaffung des Deutschen Kaiserreichs 1871 durch Kanzler Otto von Bismarck prägte die deutsche Geschichte des 19. Jahrhunderts.</w:t>
            </w:r>
          </w:p>
          <w:p w14:paraId="010C0E9C" w14:textId="57838F8D" w:rsidR="00937787" w:rsidRPr="00EA06EB" w:rsidRDefault="00937787" w:rsidP="00937787">
            <w:pPr>
              <w:rPr>
                <w:sz w:val="20"/>
                <w:szCs w:val="20"/>
                <w:lang w:eastAsia="de-DE"/>
              </w:rPr>
            </w:pPr>
            <w:r w:rsidRPr="00EA06EB">
              <w:rPr>
                <w:sz w:val="20"/>
                <w:szCs w:val="20"/>
                <w:lang w:eastAsia="de-DE"/>
              </w:rPr>
              <w:t xml:space="preserve">4. Der Erste Weltkrieg und die Weimarer Republik: Die Niederlage im Ersten Weltkrieg und die </w:t>
            </w:r>
            <w:proofErr w:type="gramStart"/>
            <w:r w:rsidRPr="00EA06EB">
              <w:rPr>
                <w:sz w:val="20"/>
                <w:szCs w:val="20"/>
                <w:lang w:eastAsia="de-DE"/>
              </w:rPr>
              <w:t>darauf folgende</w:t>
            </w:r>
            <w:proofErr w:type="gramEnd"/>
            <w:r w:rsidRPr="00EA06EB">
              <w:rPr>
                <w:sz w:val="20"/>
                <w:szCs w:val="20"/>
                <w:lang w:eastAsia="de-DE"/>
              </w:rPr>
              <w:t xml:space="preserve"> Gründung der Weimarer Republik waren entscheidend für die Entwicklungen in der deutschen Geschichte.</w:t>
            </w:r>
          </w:p>
          <w:p w14:paraId="1910B243" w14:textId="46992F8B" w:rsidR="00BC33D7" w:rsidRPr="00EA06EB" w:rsidRDefault="00937787" w:rsidP="00937787">
            <w:pPr>
              <w:rPr>
                <w:sz w:val="20"/>
                <w:szCs w:val="20"/>
                <w:lang w:eastAsia="de-DE"/>
              </w:rPr>
            </w:pPr>
            <w:r w:rsidRPr="00EA06EB">
              <w:rPr>
                <w:sz w:val="20"/>
                <w:szCs w:val="20"/>
                <w:lang w:eastAsia="de-DE"/>
              </w:rPr>
              <w:t>5. Die nationalsozialistische Machtergreifung: Der Aufstieg der NSDAP und Hitlers Ernennung zum Reichskanzler im Januar 1933 führte schließlich zum Zweiten Weltkrieg und den Schrecken des Holocausts.</w:t>
            </w:r>
          </w:p>
        </w:tc>
      </w:tr>
    </w:tbl>
    <w:p w14:paraId="412E496F" w14:textId="4222A473" w:rsidR="00F04389" w:rsidRDefault="000329CB" w:rsidP="0046016C">
      <w:pPr>
        <w:pStyle w:val="QuelleBeschriftung"/>
      </w:pPr>
      <w:r w:rsidRPr="00B447ED">
        <w:t>Quelle</w:t>
      </w:r>
      <w:r>
        <w:rPr>
          <w:rFonts w:ascii="Times New Roman" w:hAnsi="Times New Roman"/>
          <w:sz w:val="24"/>
          <w:szCs w:val="24"/>
        </w:rPr>
        <w:t xml:space="preserve">: </w:t>
      </w:r>
      <w:r w:rsidR="00751DAB">
        <w:t>E</w:t>
      </w:r>
      <w:r w:rsidR="00B447ED">
        <w:t xml:space="preserve">igene Darstellung, in Anlehnung an </w:t>
      </w:r>
      <w:proofErr w:type="spellStart"/>
      <w:r w:rsidR="00B447ED">
        <w:t>ChatGPT</w:t>
      </w:r>
      <w:proofErr w:type="spellEnd"/>
    </w:p>
    <w:p w14:paraId="7DCABFC8" w14:textId="488E818B" w:rsidR="00BC33D7" w:rsidRPr="00BC33D7" w:rsidRDefault="00BC33D7" w:rsidP="007826BF">
      <w:pPr>
        <w:rPr>
          <w:rFonts w:ascii="Times New Roman" w:hAnsi="Times New Roman" w:cs="Times New Roman"/>
          <w:sz w:val="24"/>
          <w:szCs w:val="24"/>
          <w:lang w:eastAsia="de-DE"/>
        </w:rPr>
      </w:pPr>
      <w:r w:rsidRPr="00BC33D7">
        <w:rPr>
          <w:lang w:eastAsia="de-DE"/>
        </w:rPr>
        <w:t xml:space="preserve">Der Ausgabe nach zu urteilen, besitzt </w:t>
      </w:r>
      <w:proofErr w:type="spellStart"/>
      <w:r w:rsidRPr="00BC33D7">
        <w:rPr>
          <w:lang w:eastAsia="de-DE"/>
        </w:rPr>
        <w:t>ChatGPT</w:t>
      </w:r>
      <w:proofErr w:type="spellEnd"/>
      <w:r w:rsidRPr="00BC33D7">
        <w:rPr>
          <w:lang w:eastAsia="de-DE"/>
        </w:rPr>
        <w:t xml:space="preserve"> eine gewisse Datenmenge über die </w:t>
      </w:r>
      <w:r w:rsidR="00F40A96" w:rsidRPr="00BC33D7">
        <w:rPr>
          <w:lang w:eastAsia="de-DE"/>
        </w:rPr>
        <w:t>deutsche</w:t>
      </w:r>
      <w:r w:rsidRPr="00BC33D7">
        <w:rPr>
          <w:lang w:eastAsia="de-DE"/>
        </w:rPr>
        <w:t xml:space="preserve"> Geschichte. Denn alle zehn Themen, die </w:t>
      </w:r>
      <w:proofErr w:type="spellStart"/>
      <w:r w:rsidRPr="00BC33D7">
        <w:rPr>
          <w:lang w:eastAsia="de-DE"/>
        </w:rPr>
        <w:t>ChatGPT</w:t>
      </w:r>
      <w:proofErr w:type="spellEnd"/>
      <w:r w:rsidRPr="00BC33D7">
        <w:rPr>
          <w:lang w:eastAsia="de-DE"/>
        </w:rPr>
        <w:t xml:space="preserve"> vorgeschlagen hat, sind vor dem Zweiten Weltkrieg vorgekommen. Als Ein-Mann-Videospielentwickler ist es nun möglich, aus diesen zehn vorgeschlagenen Themen ein Videospiel zu entwickeln. Die Entscheidung fällt auf </w:t>
      </w:r>
      <w:r w:rsidR="00647710">
        <w:rPr>
          <w:lang w:eastAsia="de-DE"/>
        </w:rPr>
        <w:t xml:space="preserve">das zweite Thema </w:t>
      </w:r>
      <w:r w:rsidRPr="00BC33D7">
        <w:rPr>
          <w:lang w:eastAsia="de-DE"/>
        </w:rPr>
        <w:lastRenderedPageBreak/>
        <w:t>der ersten Ausgabe</w:t>
      </w:r>
      <w:r w:rsidR="00052D64">
        <w:rPr>
          <w:lang w:eastAsia="de-DE"/>
        </w:rPr>
        <w:t xml:space="preserve"> von </w:t>
      </w:r>
      <w:proofErr w:type="spellStart"/>
      <w:r w:rsidR="00052D64">
        <w:rPr>
          <w:lang w:eastAsia="de-DE"/>
        </w:rPr>
        <w:t>ChatGPt</w:t>
      </w:r>
      <w:proofErr w:type="spellEnd"/>
      <w:r w:rsidRPr="00BC33D7">
        <w:rPr>
          <w:lang w:eastAsia="de-DE"/>
        </w:rPr>
        <w:t>: Die Reformation, mit Martin Luther als spielbare Hauptfigur.</w:t>
      </w:r>
    </w:p>
    <w:p w14:paraId="4C3D7628" w14:textId="4ECAB9AC" w:rsidR="00BC33D7" w:rsidRPr="00BC33D7" w:rsidRDefault="00BC33D7" w:rsidP="007826BF">
      <w:pPr>
        <w:rPr>
          <w:rFonts w:ascii="Times New Roman" w:hAnsi="Times New Roman" w:cs="Times New Roman"/>
          <w:sz w:val="24"/>
          <w:szCs w:val="24"/>
          <w:lang w:eastAsia="de-DE"/>
        </w:rPr>
      </w:pPr>
      <w:r w:rsidRPr="00BC33D7">
        <w:rPr>
          <w:lang w:eastAsia="de-DE"/>
        </w:rPr>
        <w:t xml:space="preserve">Innerhalb dieser Bachelorthesis ist es nicht möglich ein komplettes Videospiel zu entwickeln, was das Leben von Martin Luther widerspiegelt, deshalb liegt die Konzentration auf die Entwicklung eines </w:t>
      </w:r>
      <w:r w:rsidR="00E51868" w:rsidRPr="00BC33D7">
        <w:rPr>
          <w:lang w:eastAsia="de-DE"/>
        </w:rPr>
        <w:t>Prototyps</w:t>
      </w:r>
      <w:r w:rsidRPr="00BC33D7">
        <w:rPr>
          <w:lang w:eastAsia="de-DE"/>
        </w:rPr>
        <w:t>.</w:t>
      </w:r>
    </w:p>
    <w:p w14:paraId="6CEAA968" w14:textId="77777777" w:rsidR="00BC33D7" w:rsidRPr="00BC33D7" w:rsidRDefault="00BC33D7" w:rsidP="007826BF">
      <w:pPr>
        <w:rPr>
          <w:rFonts w:ascii="Times New Roman" w:hAnsi="Times New Roman" w:cs="Times New Roman"/>
          <w:sz w:val="24"/>
          <w:szCs w:val="24"/>
          <w:lang w:eastAsia="de-DE"/>
        </w:rPr>
      </w:pPr>
      <w:r w:rsidRPr="00BC33D7">
        <w:rPr>
          <w:lang w:eastAsia="de-DE"/>
        </w:rPr>
        <w:t xml:space="preserve">Martin Luther war damals überzeugt davon, dass die Menschen durch den richtigen Glauben ihren Sünden verziehen werden, und nicht durch Ablassbriefe der Kirche. Genau diesen Zeitpunkt, bevor Martin Luther angeblich seine 95 Thesen an die Kirchentür in Wittenberg nagelt, wird als Vorlage der Videospielprototyp verwendet </w:t>
      </w:r>
      <w:r w:rsidRPr="00BA6A90">
        <w:rPr>
          <w:highlight w:val="yellow"/>
          <w:lang w:eastAsia="de-DE"/>
        </w:rPr>
        <w:t>[Mr-Wissen2go Geschichte, 2017].</w:t>
      </w:r>
    </w:p>
    <w:p w14:paraId="5EFAB03F" w14:textId="29A5CFB0" w:rsidR="00BC33D7" w:rsidRPr="00F32F78" w:rsidRDefault="00BC33D7" w:rsidP="007826BF">
      <w:pPr>
        <w:rPr>
          <w:lang w:eastAsia="de-DE"/>
        </w:rPr>
      </w:pPr>
      <w:r w:rsidRPr="00BC33D7">
        <w:rPr>
          <w:lang w:eastAsia="de-DE"/>
        </w:rPr>
        <w:t xml:space="preserve">Hierbei soll die Spielwelt </w:t>
      </w:r>
      <w:r w:rsidR="00463146" w:rsidRPr="00BC33D7">
        <w:rPr>
          <w:lang w:eastAsia="de-DE"/>
        </w:rPr>
        <w:t>des Prototyps</w:t>
      </w:r>
      <w:r w:rsidRPr="00BC33D7">
        <w:rPr>
          <w:lang w:eastAsia="de-DE"/>
        </w:rPr>
        <w:t xml:space="preserve"> aus einem Dorf mit verschiedenen Häusern,</w:t>
      </w:r>
      <w:r w:rsidR="008B1662">
        <w:rPr>
          <w:lang w:eastAsia="de-DE"/>
        </w:rPr>
        <w:t xml:space="preserve"> </w:t>
      </w:r>
      <w:r w:rsidRPr="00BC33D7">
        <w:rPr>
          <w:lang w:eastAsia="de-DE"/>
        </w:rPr>
        <w:t xml:space="preserve">Martin Luther </w:t>
      </w:r>
      <w:r w:rsidR="004A5FF3">
        <w:rPr>
          <w:lang w:eastAsia="de-DE"/>
        </w:rPr>
        <w:t>als Spielbare Hauptfigur</w:t>
      </w:r>
      <w:r w:rsidRPr="00BC33D7">
        <w:rPr>
          <w:lang w:eastAsia="de-DE"/>
        </w:rPr>
        <w:t xml:space="preserve"> und NPCs bestehen. Die Spielidee für den Prototyp ist, dass Martin Luther durch ein Dorf läuft, verschiedene NPCs trifft und mit diesen in einen Dialog tritt. Diese verschiedenen Personen haben verschiedene Ansichten und Probleme. Durch das Sprechen mit diesen Personen entwickelt Martin Luther seine Inspirationen für seine 95 Thesen.</w:t>
      </w:r>
    </w:p>
    <w:p w14:paraId="524855D0" w14:textId="77777777" w:rsidR="00BC33D7" w:rsidRPr="00BC33D7" w:rsidRDefault="00BC33D7" w:rsidP="007826BF">
      <w:pPr>
        <w:rPr>
          <w:rFonts w:ascii="Times New Roman" w:hAnsi="Times New Roman" w:cs="Times New Roman"/>
          <w:sz w:val="24"/>
          <w:szCs w:val="24"/>
          <w:lang w:eastAsia="de-DE"/>
        </w:rPr>
      </w:pPr>
      <w:r w:rsidRPr="00BC33D7">
        <w:rPr>
          <w:lang w:eastAsia="de-DE"/>
        </w:rPr>
        <w:t>Die Entwicklung des Prototyps lässt sich in folgende Meilensteine unterteilen:</w:t>
      </w:r>
    </w:p>
    <w:p w14:paraId="3C10E487" w14:textId="77777777" w:rsidR="00BC33D7" w:rsidRPr="00BC33D7" w:rsidRDefault="00BC33D7" w:rsidP="007826BF">
      <w:pPr>
        <w:rPr>
          <w:rFonts w:ascii="Times New Roman" w:hAnsi="Times New Roman" w:cs="Times New Roman"/>
          <w:sz w:val="24"/>
          <w:szCs w:val="24"/>
          <w:lang w:eastAsia="de-DE"/>
        </w:rPr>
      </w:pPr>
      <w:r w:rsidRPr="00BC33D7">
        <w:rPr>
          <w:lang w:eastAsia="de-DE"/>
        </w:rPr>
        <w:t>• Hauptfigur</w:t>
      </w:r>
    </w:p>
    <w:p w14:paraId="6F1BF252" w14:textId="77777777" w:rsidR="00BC33D7" w:rsidRPr="00BC33D7" w:rsidRDefault="00BC33D7" w:rsidP="007826BF">
      <w:pPr>
        <w:rPr>
          <w:rFonts w:ascii="Times New Roman" w:hAnsi="Times New Roman" w:cs="Times New Roman"/>
          <w:sz w:val="24"/>
          <w:szCs w:val="24"/>
          <w:lang w:eastAsia="de-DE"/>
        </w:rPr>
      </w:pPr>
      <w:r w:rsidRPr="00BC33D7">
        <w:rPr>
          <w:lang w:eastAsia="de-DE"/>
        </w:rPr>
        <w:t>• Gebäude</w:t>
      </w:r>
    </w:p>
    <w:p w14:paraId="1E2C277B" w14:textId="77777777" w:rsidR="00BC33D7" w:rsidRPr="00BC33D7" w:rsidRDefault="00BC33D7" w:rsidP="007826BF">
      <w:pPr>
        <w:rPr>
          <w:rFonts w:ascii="Times New Roman" w:hAnsi="Times New Roman" w:cs="Times New Roman"/>
          <w:sz w:val="24"/>
          <w:szCs w:val="24"/>
          <w:lang w:eastAsia="de-DE"/>
        </w:rPr>
      </w:pPr>
      <w:r w:rsidRPr="00BC33D7">
        <w:rPr>
          <w:lang w:eastAsia="de-DE"/>
        </w:rPr>
        <w:t>• Nebenfiguren</w:t>
      </w:r>
    </w:p>
    <w:p w14:paraId="1EF35E8C" w14:textId="77777777" w:rsidR="00BC33D7" w:rsidRPr="00BC33D7" w:rsidRDefault="00BC33D7" w:rsidP="007826BF">
      <w:pPr>
        <w:rPr>
          <w:rFonts w:ascii="Times New Roman" w:hAnsi="Times New Roman" w:cs="Times New Roman"/>
          <w:sz w:val="24"/>
          <w:szCs w:val="24"/>
          <w:lang w:eastAsia="de-DE"/>
        </w:rPr>
      </w:pPr>
      <w:r w:rsidRPr="00BC33D7">
        <w:rPr>
          <w:lang w:eastAsia="de-DE"/>
        </w:rPr>
        <w:t>• Dialogsystem</w:t>
      </w:r>
    </w:p>
    <w:p w14:paraId="113A5DB4" w14:textId="059F4C5F" w:rsidR="00BC33D7" w:rsidRPr="00BC33D7" w:rsidRDefault="00BC33D7" w:rsidP="007826BF">
      <w:pPr>
        <w:rPr>
          <w:rFonts w:ascii="Times New Roman" w:hAnsi="Times New Roman" w:cs="Times New Roman"/>
          <w:sz w:val="24"/>
          <w:szCs w:val="24"/>
          <w:lang w:eastAsia="de-DE"/>
        </w:rPr>
      </w:pPr>
      <w:r w:rsidRPr="00BC33D7">
        <w:rPr>
          <w:lang w:eastAsia="de-DE"/>
        </w:rPr>
        <w:t>• Sprachausgabe</w:t>
      </w:r>
    </w:p>
    <w:p w14:paraId="6C8C6FFC" w14:textId="10F44B02" w:rsidR="00BC33D7" w:rsidRPr="008F1128" w:rsidRDefault="00BC33D7" w:rsidP="00BC33D7">
      <w:pPr>
        <w:rPr>
          <w:rFonts w:ascii="Times New Roman" w:hAnsi="Times New Roman" w:cs="Times New Roman"/>
          <w:sz w:val="24"/>
          <w:szCs w:val="24"/>
          <w:lang w:eastAsia="de-DE"/>
        </w:rPr>
      </w:pPr>
      <w:r w:rsidRPr="00BC33D7">
        <w:rPr>
          <w:lang w:eastAsia="de-DE"/>
        </w:rPr>
        <w:t>Jede</w:t>
      </w:r>
      <w:r w:rsidR="00682868">
        <w:rPr>
          <w:lang w:eastAsia="de-DE"/>
        </w:rPr>
        <w:t>r</w:t>
      </w:r>
      <w:r w:rsidRPr="00BC33D7">
        <w:rPr>
          <w:lang w:eastAsia="de-DE"/>
        </w:rPr>
        <w:t xml:space="preserve"> oben genannte Meilenstein besitzt in dieser Bachelorthesis ein eigenes Unterkapitel, in dem die Entwicklung des jeweiligen Meilensteins gezeigt wird.</w:t>
      </w:r>
    </w:p>
    <w:p w14:paraId="54E8FC1A" w14:textId="1BEAA1F1" w:rsidR="00265378" w:rsidRDefault="00265378" w:rsidP="002249C3">
      <w:pPr>
        <w:pStyle w:val="berschrift2"/>
      </w:pPr>
      <w:bookmarkStart w:id="41" w:name="_Toc148908599"/>
      <w:r w:rsidRPr="006E6140">
        <w:lastRenderedPageBreak/>
        <w:t>Meilenstein: Hauptfigur</w:t>
      </w:r>
      <w:bookmarkEnd w:id="41"/>
    </w:p>
    <w:p w14:paraId="6BD8D925" w14:textId="77777777" w:rsidR="0090471C" w:rsidRDefault="0090471C" w:rsidP="0090471C">
      <w:pPr>
        <w:keepNext/>
      </w:pPr>
      <w:r>
        <w:rPr>
          <w:noProof/>
          <w:lang w:eastAsia="de-DE"/>
        </w:rPr>
        <w:drawing>
          <wp:inline distT="0" distB="0" distL="0" distR="0" wp14:anchorId="0CED1383" wp14:editId="47454C91">
            <wp:extent cx="5038725" cy="3362325"/>
            <wp:effectExtent l="0" t="0" r="9525" b="9525"/>
            <wp:docPr id="1585547650" name="Grafik 158554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B03A4C" w14:textId="4C9B04FA" w:rsidR="00965B55" w:rsidRDefault="0090471C" w:rsidP="00C0048D">
      <w:pPr>
        <w:pStyle w:val="BilderBeschriftung"/>
      </w:pPr>
      <w:bookmarkStart w:id="42" w:name="_Ref148872284"/>
      <w:bookmarkStart w:id="43" w:name="_Toc148874545"/>
      <w:r w:rsidRPr="00212886">
        <w:t xml:space="preserve">Abbildung </w:t>
      </w:r>
      <w:fldSimple w:instr=" SEQ Abbildung \* ARABIC ">
        <w:r w:rsidR="00C501EE">
          <w:rPr>
            <w:noProof/>
          </w:rPr>
          <w:t>5</w:t>
        </w:r>
      </w:fldSimple>
      <w:bookmarkEnd w:id="42"/>
      <w:r w:rsidRPr="00212886">
        <w:t>: Hautfigur Martin Luther in der Unreal Engine 5</w:t>
      </w:r>
      <w:bookmarkEnd w:id="43"/>
      <w:r w:rsidR="00CF37E8">
        <w:t xml:space="preserve">, </w:t>
      </w:r>
    </w:p>
    <w:p w14:paraId="6B3C6D18" w14:textId="010D2309" w:rsidR="000F09CA" w:rsidRPr="00212886" w:rsidRDefault="00E0213E" w:rsidP="00C0048D">
      <w:pPr>
        <w:pStyle w:val="BilderBeschriftung"/>
      </w:pPr>
      <w:r>
        <w:t xml:space="preserve">Quelle: </w:t>
      </w:r>
      <w:r w:rsidR="00F72461">
        <w:t>Eigene Darstellung</w:t>
      </w:r>
    </w:p>
    <w:p w14:paraId="1A823F2C" w14:textId="67438B87" w:rsidR="00EF1792" w:rsidRDefault="00A16DDB" w:rsidP="00EF1792">
      <w:r>
        <w:rPr>
          <w:lang w:eastAsia="de-DE"/>
        </w:rPr>
        <w:fldChar w:fldCharType="begin"/>
      </w:r>
      <w:r>
        <w:rPr>
          <w:lang w:eastAsia="de-DE"/>
        </w:rPr>
        <w:instrText xml:space="preserve"> REF _Ref148872284 \h </w:instrText>
      </w:r>
      <w:r w:rsidR="00EF1792">
        <w:rPr>
          <w:lang w:eastAsia="de-DE"/>
        </w:rPr>
        <w:instrText xml:space="preserve"> \* MERGEFORMAT </w:instrText>
      </w:r>
      <w:r>
        <w:rPr>
          <w:lang w:eastAsia="de-DE"/>
        </w:rPr>
      </w:r>
      <w:r>
        <w:rPr>
          <w:lang w:eastAsia="de-DE"/>
        </w:rPr>
        <w:fldChar w:fldCharType="separate"/>
      </w:r>
      <w:r w:rsidR="00C501EE" w:rsidRPr="00212886">
        <w:t xml:space="preserve">Abbildung </w:t>
      </w:r>
      <w:r w:rsidR="00C501EE">
        <w:rPr>
          <w:noProof/>
        </w:rPr>
        <w:t>5</w:t>
      </w:r>
      <w:r>
        <w:rPr>
          <w:lang w:eastAsia="de-DE"/>
        </w:rPr>
        <w:fldChar w:fldCharType="end"/>
      </w:r>
      <w:r w:rsidR="00364E4F">
        <w:rPr>
          <w:lang w:eastAsia="de-DE"/>
        </w:rPr>
        <w:t xml:space="preserve"> </w:t>
      </w:r>
      <w:r w:rsidR="006850BB" w:rsidRPr="006850BB">
        <w:rPr>
          <w:lang w:eastAsia="de-DE"/>
        </w:rPr>
        <w:t xml:space="preserve">zeigt die Hauptfigur Martin Luther. Martin Luther wurde mit </w:t>
      </w:r>
      <w:r w:rsidR="00E07043" w:rsidRPr="006850BB">
        <w:rPr>
          <w:lang w:eastAsia="de-DE"/>
        </w:rPr>
        <w:t>Hilfe</w:t>
      </w:r>
      <w:r w:rsidR="006850BB" w:rsidRPr="006850BB">
        <w:rPr>
          <w:lang w:eastAsia="de-DE"/>
        </w:rPr>
        <w:t xml:space="preserve"> der KI-Systeme </w:t>
      </w:r>
      <w:proofErr w:type="spellStart"/>
      <w:r w:rsidR="006850BB" w:rsidRPr="006850BB">
        <w:rPr>
          <w:lang w:eastAsia="de-DE"/>
        </w:rPr>
        <w:t>ChatGPT</w:t>
      </w:r>
      <w:proofErr w:type="spellEnd"/>
      <w:r w:rsidR="006850BB" w:rsidRPr="006850BB">
        <w:rPr>
          <w:lang w:eastAsia="de-DE"/>
        </w:rPr>
        <w:t xml:space="preserve">, </w:t>
      </w:r>
      <w:proofErr w:type="spellStart"/>
      <w:r w:rsidR="006850BB" w:rsidRPr="006850BB">
        <w:rPr>
          <w:lang w:eastAsia="de-DE"/>
        </w:rPr>
        <w:t>Midjourney</w:t>
      </w:r>
      <w:proofErr w:type="spellEnd"/>
      <w:r w:rsidR="006850BB" w:rsidRPr="006850BB">
        <w:rPr>
          <w:lang w:eastAsia="de-DE"/>
        </w:rPr>
        <w:t xml:space="preserve"> und </w:t>
      </w:r>
      <w:proofErr w:type="spellStart"/>
      <w:r w:rsidR="006850BB" w:rsidRPr="006850BB">
        <w:rPr>
          <w:lang w:eastAsia="de-DE"/>
        </w:rPr>
        <w:t>PIFuHD</w:t>
      </w:r>
      <w:proofErr w:type="spellEnd"/>
      <w:r w:rsidR="006850BB" w:rsidRPr="006850BB">
        <w:rPr>
          <w:lang w:eastAsia="de-DE"/>
        </w:rPr>
        <w:t xml:space="preserve"> entwickelt. Weitere </w:t>
      </w:r>
      <w:r w:rsidR="00E07043" w:rsidRPr="006850BB">
        <w:rPr>
          <w:lang w:eastAsia="de-DE"/>
        </w:rPr>
        <w:t>Technologien,</w:t>
      </w:r>
      <w:r w:rsidR="006850BB" w:rsidRPr="006850BB">
        <w:rPr>
          <w:lang w:eastAsia="de-DE"/>
        </w:rPr>
        <w:t xml:space="preserve"> die verwendet wurden für die Entwicklung der Hauptfigur, sind Blender und Google-</w:t>
      </w:r>
      <w:proofErr w:type="spellStart"/>
      <w:r w:rsidR="006850BB" w:rsidRPr="006850BB">
        <w:rPr>
          <w:lang w:eastAsia="de-DE"/>
        </w:rPr>
        <w:t>Collab</w:t>
      </w:r>
      <w:proofErr w:type="spellEnd"/>
      <w:r w:rsidR="006850BB" w:rsidRPr="006850BB">
        <w:rPr>
          <w:lang w:eastAsia="de-DE"/>
        </w:rPr>
        <w:t>.</w:t>
      </w:r>
      <w:r w:rsidR="00EF1792" w:rsidRPr="00EF1792">
        <w:t xml:space="preserve"> </w:t>
      </w:r>
    </w:p>
    <w:p w14:paraId="4D3EE20E" w14:textId="50773FB2" w:rsidR="006850BB" w:rsidRDefault="00EF1792" w:rsidP="00EF1792">
      <w:pPr>
        <w:pStyle w:val="BeschriftungTabelle"/>
      </w:pPr>
      <w:r>
        <w:t xml:space="preserve">Tabelle </w:t>
      </w:r>
      <w:fldSimple w:instr=" SEQ Tabelle \* ARABIC ">
        <w:r w:rsidR="00C501EE">
          <w:rPr>
            <w:noProof/>
          </w:rPr>
          <w:t>4</w:t>
        </w:r>
      </w:fldSimple>
      <w:r>
        <w:t>: Martin Luther in Action</w:t>
      </w:r>
    </w:p>
    <w:tbl>
      <w:tblPr>
        <w:tblStyle w:val="Tabellenraster"/>
        <w:tblW w:w="0" w:type="auto"/>
        <w:jc w:val="center"/>
        <w:tblLook w:val="04A0" w:firstRow="1" w:lastRow="0" w:firstColumn="1" w:lastColumn="0" w:noHBand="0" w:noVBand="1"/>
      </w:tblPr>
      <w:tblGrid>
        <w:gridCol w:w="2643"/>
        <w:gridCol w:w="2642"/>
        <w:gridCol w:w="2642"/>
      </w:tblGrid>
      <w:tr w:rsidR="00B71BF1" w14:paraId="21814D25" w14:textId="77777777" w:rsidTr="00750889">
        <w:trPr>
          <w:jc w:val="center"/>
        </w:trPr>
        <w:tc>
          <w:tcPr>
            <w:tcW w:w="2642" w:type="dxa"/>
          </w:tcPr>
          <w:p w14:paraId="60EFE147" w14:textId="1CA19F56"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F6A69D3" wp14:editId="306ABDB6">
                  <wp:extent cx="1548000" cy="1158805"/>
                  <wp:effectExtent l="0" t="0" r="0" b="3810"/>
                  <wp:docPr id="1412710276" name="Grafik 14127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c>
          <w:tcPr>
            <w:tcW w:w="2642" w:type="dxa"/>
          </w:tcPr>
          <w:p w14:paraId="6DA256BA" w14:textId="31478A9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1040F3D1" wp14:editId="26D65ACA">
                  <wp:extent cx="1548000" cy="1161731"/>
                  <wp:effectExtent l="0" t="0" r="0" b="635"/>
                  <wp:docPr id="196736311" name="Grafik 19673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8000" cy="1161731"/>
                          </a:xfrm>
                          <a:prstGeom prst="rect">
                            <a:avLst/>
                          </a:prstGeom>
                          <a:noFill/>
                          <a:ln>
                            <a:noFill/>
                          </a:ln>
                        </pic:spPr>
                      </pic:pic>
                    </a:graphicData>
                  </a:graphic>
                </wp:inline>
              </w:drawing>
            </w:r>
          </w:p>
        </w:tc>
        <w:tc>
          <w:tcPr>
            <w:tcW w:w="2643" w:type="dxa"/>
          </w:tcPr>
          <w:p w14:paraId="07E61A08" w14:textId="5D2F50A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B36C5C0" wp14:editId="7F4D4CD5">
                  <wp:extent cx="1548000" cy="1158805"/>
                  <wp:effectExtent l="0" t="0" r="0" b="3810"/>
                  <wp:docPr id="590150743" name="Grafik 59015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r>
    </w:tbl>
    <w:p w14:paraId="428B4A02" w14:textId="77777777" w:rsidR="00392302" w:rsidRPr="006850BB" w:rsidRDefault="00392302" w:rsidP="00B94914">
      <w:pPr>
        <w:rPr>
          <w:rFonts w:ascii="Times New Roman" w:hAnsi="Times New Roman" w:cs="Times New Roman"/>
          <w:sz w:val="24"/>
          <w:szCs w:val="24"/>
          <w:lang w:eastAsia="de-DE"/>
        </w:rPr>
      </w:pPr>
    </w:p>
    <w:p w14:paraId="00730882" w14:textId="77777777" w:rsidR="006850BB" w:rsidRPr="006850BB" w:rsidRDefault="006850BB" w:rsidP="00B94914">
      <w:pPr>
        <w:rPr>
          <w:rFonts w:ascii="Times New Roman" w:hAnsi="Times New Roman" w:cs="Times New Roman"/>
          <w:sz w:val="24"/>
          <w:szCs w:val="24"/>
          <w:lang w:eastAsia="de-DE"/>
        </w:rPr>
      </w:pPr>
      <w:r w:rsidRPr="006850BB">
        <w:rPr>
          <w:lang w:eastAsia="de-DE"/>
        </w:rPr>
        <w:t>Martin Luther kann in der Unreal Engine 5 laufen, springen, sich drehen und mit Gegenständen kollidieren. Wie die Hauptfigur entsteht und diese Eigenschaften bekommt wird in diesem Abschnitt erklärt.</w:t>
      </w:r>
    </w:p>
    <w:p w14:paraId="7C4D4468" w14:textId="3333B354"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Martin Luther kann zusätzlich Türen auf und zu machen und sich mit NPC unterhalten. Diese Fähigkeiten werden im Abschnitt; Meilenstein Gebäude und im Abschnitt Dialogsystem erklärt.</w:t>
      </w:r>
    </w:p>
    <w:p w14:paraId="3B4633BB" w14:textId="77777777" w:rsidR="006850BB" w:rsidRPr="006850BB" w:rsidRDefault="006850BB" w:rsidP="00B94914">
      <w:pPr>
        <w:rPr>
          <w:rFonts w:ascii="Times New Roman" w:hAnsi="Times New Roman" w:cs="Times New Roman"/>
          <w:sz w:val="24"/>
          <w:szCs w:val="24"/>
          <w:lang w:eastAsia="de-DE"/>
        </w:rPr>
      </w:pPr>
      <w:r w:rsidRPr="006850BB">
        <w:rPr>
          <w:b/>
          <w:bCs/>
          <w:lang w:eastAsia="de-DE"/>
        </w:rPr>
        <w:t>Abbildung 4.3: UE5: Martin Luther im Spiel</w:t>
      </w:r>
    </w:p>
    <w:p w14:paraId="41F4C88C" w14:textId="639ECB1E" w:rsidR="006850BB" w:rsidRPr="007164D0" w:rsidRDefault="006850BB" w:rsidP="00B94914">
      <w:pPr>
        <w:rPr>
          <w:lang w:eastAsia="de-DE"/>
        </w:rPr>
      </w:pPr>
      <w:r w:rsidRPr="006850BB">
        <w:rPr>
          <w:lang w:eastAsia="de-DE"/>
        </w:rPr>
        <w:t xml:space="preserve">Das Ziel ist, </w:t>
      </w:r>
      <w:proofErr w:type="spellStart"/>
      <w:r w:rsidRPr="006850BB">
        <w:rPr>
          <w:lang w:eastAsia="de-DE"/>
        </w:rPr>
        <w:t>ChatGPT</w:t>
      </w:r>
      <w:proofErr w:type="spellEnd"/>
      <w:r w:rsidRPr="006850BB">
        <w:rPr>
          <w:lang w:eastAsia="de-DE"/>
        </w:rPr>
        <w:t xml:space="preserve"> dazu zu bringen, einen Prompt für </w:t>
      </w:r>
      <w:proofErr w:type="spellStart"/>
      <w:r w:rsidRPr="006850BB">
        <w:rPr>
          <w:lang w:eastAsia="de-DE"/>
        </w:rPr>
        <w:t>Midjourney</w:t>
      </w:r>
      <w:proofErr w:type="spellEnd"/>
      <w:r w:rsidRPr="006850BB">
        <w:rPr>
          <w:lang w:eastAsia="de-DE"/>
        </w:rPr>
        <w:t xml:space="preserve"> zu generieren, welche Bilder für </w:t>
      </w:r>
      <w:proofErr w:type="spellStart"/>
      <w:r w:rsidRPr="006850BB">
        <w:rPr>
          <w:lang w:eastAsia="de-DE"/>
        </w:rPr>
        <w:t>PIFuHD</w:t>
      </w:r>
      <w:proofErr w:type="spellEnd"/>
      <w:r w:rsidRPr="006850BB">
        <w:rPr>
          <w:lang w:eastAsia="de-DE"/>
        </w:rPr>
        <w:t xml:space="preserve"> erzeugt.</w:t>
      </w:r>
      <w:r w:rsidR="002B604D">
        <w:rPr>
          <w:rFonts w:ascii="Times New Roman" w:hAnsi="Times New Roman" w:cs="Times New Roman"/>
          <w:sz w:val="24"/>
          <w:szCs w:val="24"/>
          <w:lang w:eastAsia="de-DE"/>
        </w:rPr>
        <w:t xml:space="preserve"> </w:t>
      </w:r>
      <w:r w:rsidRPr="006850BB">
        <w:rPr>
          <w:lang w:eastAsia="de-DE"/>
        </w:rPr>
        <w:t xml:space="preserve">Die Entwicklung der Hauptfigur beginnt in dem </w:t>
      </w:r>
      <w:proofErr w:type="spellStart"/>
      <w:r w:rsidRPr="006850BB">
        <w:rPr>
          <w:lang w:eastAsia="de-DE"/>
        </w:rPr>
        <w:t>ChatGPT</w:t>
      </w:r>
      <w:proofErr w:type="spellEnd"/>
      <w:r w:rsidRPr="006850BB">
        <w:rPr>
          <w:lang w:eastAsia="de-DE"/>
        </w:rPr>
        <w:t xml:space="preserve"> um eine Beschreibung der Hauptfigur Martin Luther aufgefordert wird. Außerdem wird in dem Prompt angegeben, dass die Ausgabe von </w:t>
      </w:r>
      <w:proofErr w:type="spellStart"/>
      <w:r w:rsidRPr="006850BB">
        <w:rPr>
          <w:lang w:eastAsia="de-DE"/>
        </w:rPr>
        <w:t>ChatGPT</w:t>
      </w:r>
      <w:proofErr w:type="spellEnd"/>
      <w:r w:rsidRPr="006850BB">
        <w:rPr>
          <w:lang w:eastAsia="de-DE"/>
        </w:rPr>
        <w:t xml:space="preserve"> als Prompt </w:t>
      </w:r>
      <w:proofErr w:type="spellStart"/>
      <w:r w:rsidRPr="006850BB">
        <w:rPr>
          <w:lang w:eastAsia="de-DE"/>
        </w:rPr>
        <w:t>fur</w:t>
      </w:r>
      <w:proofErr w:type="spellEnd"/>
      <w:r w:rsidRPr="006850BB">
        <w:rPr>
          <w:lang w:eastAsia="de-DE"/>
        </w:rPr>
        <w:t xml:space="preserve"> </w:t>
      </w:r>
      <w:proofErr w:type="spellStart"/>
      <w:r w:rsidRPr="006850BB">
        <w:rPr>
          <w:lang w:eastAsia="de-DE"/>
        </w:rPr>
        <w:t>Midjourney</w:t>
      </w:r>
      <w:proofErr w:type="spellEnd"/>
      <w:r w:rsidRPr="006850BB">
        <w:rPr>
          <w:lang w:eastAsia="de-DE"/>
        </w:rPr>
        <w:t xml:space="preserve"> verwendet wird. Zusätzlich sollen die von </w:t>
      </w:r>
      <w:proofErr w:type="spellStart"/>
      <w:r w:rsidRPr="006850BB">
        <w:rPr>
          <w:lang w:eastAsia="de-DE"/>
        </w:rPr>
        <w:t>Midjourney</w:t>
      </w:r>
      <w:proofErr w:type="spellEnd"/>
      <w:r w:rsidRPr="006850BB">
        <w:rPr>
          <w:lang w:eastAsia="de-DE"/>
        </w:rPr>
        <w:t xml:space="preserve"> generierten Bilder </w:t>
      </w:r>
      <w:proofErr w:type="spellStart"/>
      <w:r w:rsidRPr="006850BB">
        <w:rPr>
          <w:lang w:eastAsia="de-DE"/>
        </w:rPr>
        <w:t>PIFuHD</w:t>
      </w:r>
      <w:proofErr w:type="spellEnd"/>
      <w:r w:rsidRPr="006850BB">
        <w:rPr>
          <w:lang w:eastAsia="de-DE"/>
        </w:rPr>
        <w:t xml:space="preserve"> kompatibel sein.</w:t>
      </w:r>
    </w:p>
    <w:p w14:paraId="3223D069" w14:textId="36CF6291" w:rsidR="00E55776" w:rsidRPr="00C4046A" w:rsidRDefault="00E55776" w:rsidP="003E41BC">
      <w:pPr>
        <w:pStyle w:val="BeschriftungTabelle"/>
      </w:pPr>
      <w:bookmarkStart w:id="44" w:name="_Ref148876979"/>
      <w:bookmarkStart w:id="45" w:name="_Ref148876994"/>
      <w:bookmarkStart w:id="46" w:name="_Ref148877088"/>
      <w:r w:rsidRPr="00C4046A">
        <w:t>Tabelle</w:t>
      </w:r>
      <w:bookmarkEnd w:id="45"/>
      <w:r w:rsidRPr="00C4046A">
        <w:t xml:space="preserve"> </w:t>
      </w:r>
      <w:fldSimple w:instr=" SEQ Tabelle \* ARABIC ">
        <w:r w:rsidR="004001B2">
          <w:rPr>
            <w:noProof/>
          </w:rPr>
          <w:t>5</w:t>
        </w:r>
      </w:fldSimple>
      <w:bookmarkEnd w:id="46"/>
      <w:r w:rsidRPr="00C4046A">
        <w:t xml:space="preserve">: </w:t>
      </w:r>
      <w:proofErr w:type="spellStart"/>
      <w:r w:rsidR="00DE1398">
        <w:t>ChatGPT</w:t>
      </w:r>
      <w:proofErr w:type="spellEnd"/>
      <w:r w:rsidR="00DE1398">
        <w:t xml:space="preserve">: </w:t>
      </w:r>
      <w:r w:rsidRPr="00C4046A">
        <w:t xml:space="preserve">Erster Versuch zur Erstellung eines Prompts für </w:t>
      </w:r>
      <w:proofErr w:type="spellStart"/>
      <w:r w:rsidRPr="00C4046A">
        <w:t>Midjourney</w:t>
      </w:r>
      <w:bookmarkEnd w:id="4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5CF356E"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72B3" w14:textId="0380025C"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599A830" wp14:editId="336B7BD2">
                  <wp:extent cx="352425" cy="352425"/>
                  <wp:effectExtent l="0" t="0" r="9525" b="9525"/>
                  <wp:docPr id="1824895048" name="Grafik 18248950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048" name="Grafik 72"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3B0"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Bitte schreib mir ein prompt für </w:t>
            </w:r>
            <w:proofErr w:type="spellStart"/>
            <w:proofErr w:type="gramStart"/>
            <w:r w:rsidRPr="00F07392">
              <w:rPr>
                <w:sz w:val="20"/>
                <w:szCs w:val="20"/>
                <w:lang w:eastAsia="de-DE"/>
              </w:rPr>
              <w:t>midjourney</w:t>
            </w:r>
            <w:proofErr w:type="spellEnd"/>
            <w:proofErr w:type="gramEnd"/>
            <w:r w:rsidRPr="00F07392">
              <w:rPr>
                <w:sz w:val="20"/>
                <w:szCs w:val="20"/>
                <w:lang w:eastAsia="de-DE"/>
              </w:rPr>
              <w:t xml:space="preserve"> um eine </w:t>
            </w:r>
            <w:proofErr w:type="spellStart"/>
            <w:r w:rsidRPr="00F07392">
              <w:rPr>
                <w:sz w:val="20"/>
                <w:szCs w:val="20"/>
                <w:lang w:eastAsia="de-DE"/>
              </w:rPr>
              <w:t>vorlage</w:t>
            </w:r>
            <w:proofErr w:type="spellEnd"/>
            <w:r w:rsidRPr="00F07392">
              <w:rPr>
                <w:sz w:val="20"/>
                <w:szCs w:val="20"/>
                <w:lang w:eastAsia="de-DE"/>
              </w:rPr>
              <w:t xml:space="preserve"> zu bekommen die ich in </w:t>
            </w:r>
            <w:proofErr w:type="spellStart"/>
            <w:r w:rsidRPr="00F07392">
              <w:rPr>
                <w:sz w:val="20"/>
                <w:szCs w:val="20"/>
                <w:lang w:eastAsia="de-DE"/>
              </w:rPr>
              <w:t>PIFuHD</w:t>
            </w:r>
            <w:proofErr w:type="spellEnd"/>
            <w:r w:rsidRPr="00F07392">
              <w:rPr>
                <w:sz w:val="20"/>
                <w:szCs w:val="20"/>
                <w:lang w:eastAsia="de-DE"/>
              </w:rPr>
              <w:t xml:space="preserve"> benutzen kann. Die Person soll </w:t>
            </w:r>
            <w:proofErr w:type="spellStart"/>
            <w:r w:rsidRPr="00F07392">
              <w:rPr>
                <w:sz w:val="20"/>
                <w:szCs w:val="20"/>
                <w:lang w:eastAsia="de-DE"/>
              </w:rPr>
              <w:t>martin</w:t>
            </w:r>
            <w:proofErr w:type="spellEnd"/>
            <w:r w:rsidRPr="00F07392">
              <w:rPr>
                <w:sz w:val="20"/>
                <w:szCs w:val="20"/>
                <w:lang w:eastAsia="de-DE"/>
              </w:rPr>
              <w:t xml:space="preserve"> </w:t>
            </w:r>
            <w:proofErr w:type="spellStart"/>
            <w:r w:rsidRPr="00F07392">
              <w:rPr>
                <w:sz w:val="20"/>
                <w:szCs w:val="20"/>
                <w:lang w:eastAsia="de-DE"/>
              </w:rPr>
              <w:t>luther</w:t>
            </w:r>
            <w:proofErr w:type="spellEnd"/>
            <w:r w:rsidRPr="00F07392">
              <w:rPr>
                <w:sz w:val="20"/>
                <w:szCs w:val="20"/>
                <w:lang w:eastAsia="de-DE"/>
              </w:rPr>
              <w:t xml:space="preserve"> </w:t>
            </w:r>
            <w:proofErr w:type="gramStart"/>
            <w:r w:rsidRPr="00F07392">
              <w:rPr>
                <w:sz w:val="20"/>
                <w:szCs w:val="20"/>
                <w:lang w:eastAsia="de-DE"/>
              </w:rPr>
              <w:t>ähnlich sehen</w:t>
            </w:r>
            <w:proofErr w:type="gramEnd"/>
            <w:r w:rsidRPr="00F07392">
              <w:rPr>
                <w:sz w:val="20"/>
                <w:szCs w:val="20"/>
                <w:lang w:eastAsia="de-DE"/>
              </w:rPr>
              <w:t>.</w:t>
            </w:r>
          </w:p>
        </w:tc>
      </w:tr>
      <w:tr w:rsidR="006850BB" w:rsidRPr="006850BB" w14:paraId="192240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832C" w14:textId="2D38D7A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2D61993" wp14:editId="58C6CD31">
                  <wp:extent cx="361950" cy="361950"/>
                  <wp:effectExtent l="0" t="0" r="0" b="0"/>
                  <wp:docPr id="1246563695" name="Grafik 124656369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3695" name="Grafik 71"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EA08"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"Martin Luther bei der Arbeit an seiner Bibelübersetzung"</w:t>
            </w:r>
          </w:p>
          <w:p w14:paraId="3E8BED7A"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 xml:space="preserve">Beschreibe eine Szene, in der Martin Luther bei der Arbeit an seiner Bibelübersetzung ist. Er sitzt an einem Tisch mit Büchern und Schreibwerkzeugen um sich herum. Die Atmosphäre kann entweder ruhig und friedlich oder hektisch und angespannt sein, je nachdem, welche Phase der Übersetzung er gerade durchläuft. Stelle sicher, dass das Gesicht des Martin Luther ähnlich </w:t>
            </w:r>
            <w:proofErr w:type="gramStart"/>
            <w:r w:rsidRPr="00F07392">
              <w:rPr>
                <w:sz w:val="20"/>
                <w:szCs w:val="20"/>
                <w:lang w:eastAsia="de-DE"/>
              </w:rPr>
              <w:t>aussieht</w:t>
            </w:r>
            <w:proofErr w:type="gramEnd"/>
            <w:r w:rsidRPr="00F07392">
              <w:rPr>
                <w:sz w:val="20"/>
                <w:szCs w:val="20"/>
                <w:lang w:eastAsia="de-DE"/>
              </w:rPr>
              <w:t xml:space="preserve"> wie das historische Abbild des berühmten Reformators und dass er typische Kleidung dieser Zeit trägt.</w:t>
            </w:r>
          </w:p>
        </w:tc>
      </w:tr>
    </w:tbl>
    <w:p w14:paraId="7719FEDA" w14:textId="227A3AC0" w:rsidR="00CB3A87" w:rsidRDefault="00CB3A87" w:rsidP="003E41BC">
      <w:pPr>
        <w:pStyle w:val="QuelleBeschriftung"/>
      </w:pPr>
      <w:r w:rsidRPr="00CB3A87">
        <w:t>Quelle</w:t>
      </w:r>
      <w:r w:rsidRPr="00896185">
        <w:t xml:space="preserve">: </w:t>
      </w:r>
      <w:r w:rsidR="00550704">
        <w:t>E</w:t>
      </w:r>
      <w:r>
        <w:t xml:space="preserve">igene Darstellung, in Anlehnung an </w:t>
      </w:r>
      <w:proofErr w:type="spellStart"/>
      <w:r>
        <w:t>ChatGPT</w:t>
      </w:r>
      <w:proofErr w:type="spellEnd"/>
    </w:p>
    <w:p w14:paraId="5D736453" w14:textId="77777777" w:rsidR="003E41BC" w:rsidRDefault="003E41BC" w:rsidP="003E41BC">
      <w:pPr>
        <w:pStyle w:val="QuelleBeschriftung"/>
      </w:pPr>
    </w:p>
    <w:p w14:paraId="5F386F84" w14:textId="08197924" w:rsidR="006850BB" w:rsidRPr="006850BB" w:rsidRDefault="006850BB" w:rsidP="00B94914">
      <w:pPr>
        <w:rPr>
          <w:rFonts w:ascii="Times New Roman" w:hAnsi="Times New Roman" w:cs="Times New Roman"/>
          <w:sz w:val="24"/>
          <w:szCs w:val="24"/>
          <w:lang w:eastAsia="de-DE"/>
        </w:rPr>
      </w:pPr>
      <w:r w:rsidRPr="006850BB">
        <w:rPr>
          <w:lang w:eastAsia="de-DE"/>
        </w:rPr>
        <w:t xml:space="preserve">Der erste </w:t>
      </w:r>
      <w:proofErr w:type="spellStart"/>
      <w:r w:rsidRPr="006850BB">
        <w:rPr>
          <w:lang w:eastAsia="de-DE"/>
        </w:rPr>
        <w:t>Promt</w:t>
      </w:r>
      <w:proofErr w:type="spellEnd"/>
      <w:r w:rsidRPr="006850BB">
        <w:rPr>
          <w:lang w:eastAsia="de-DE"/>
        </w:rPr>
        <w:t xml:space="preserve"> für </w:t>
      </w:r>
      <w:proofErr w:type="spellStart"/>
      <w:r w:rsidRPr="006850BB">
        <w:rPr>
          <w:lang w:eastAsia="de-DE"/>
        </w:rPr>
        <w:t>ChatGPT</w:t>
      </w:r>
      <w:proofErr w:type="spellEnd"/>
      <w:r w:rsidRPr="006850BB">
        <w:rPr>
          <w:lang w:eastAsia="de-DE"/>
        </w:rPr>
        <w:t xml:space="preserve"> dient dazu herauszufinden, ob </w:t>
      </w:r>
      <w:proofErr w:type="spellStart"/>
      <w:r w:rsidRPr="006850BB">
        <w:rPr>
          <w:lang w:eastAsia="de-DE"/>
        </w:rPr>
        <w:t>ChatGPT</w:t>
      </w:r>
      <w:proofErr w:type="spellEnd"/>
      <w:r w:rsidRPr="006850BB">
        <w:rPr>
          <w:lang w:eastAsia="de-DE"/>
        </w:rPr>
        <w:t xml:space="preserve"> Prompts für </w:t>
      </w:r>
      <w:proofErr w:type="spellStart"/>
      <w:r w:rsidRPr="006850BB">
        <w:rPr>
          <w:lang w:eastAsia="de-DE"/>
        </w:rPr>
        <w:t>Midjourney</w:t>
      </w:r>
      <w:proofErr w:type="spellEnd"/>
      <w:r w:rsidRPr="006850BB">
        <w:rPr>
          <w:lang w:eastAsia="de-DE"/>
        </w:rPr>
        <w:t xml:space="preserve"> erstellen kann.</w:t>
      </w:r>
      <w:r w:rsidR="009A3C12">
        <w:rPr>
          <w:lang w:eastAsia="de-DE"/>
        </w:rPr>
        <w:t xml:space="preserve"> Das Ergebnis </w:t>
      </w:r>
      <w:r w:rsidR="00706BBA">
        <w:rPr>
          <w:lang w:eastAsia="de-DE"/>
        </w:rPr>
        <w:t xml:space="preserve">des ersten Versuchs ist in </w:t>
      </w:r>
      <w:r w:rsidR="00706BBA">
        <w:rPr>
          <w:lang w:eastAsia="de-DE"/>
        </w:rPr>
        <w:fldChar w:fldCharType="begin"/>
      </w:r>
      <w:r w:rsidR="00706BBA">
        <w:rPr>
          <w:lang w:eastAsia="de-DE"/>
        </w:rPr>
        <w:instrText xml:space="preserve"> REF _Ref148877088 \h </w:instrText>
      </w:r>
      <w:r w:rsidR="00706BBA">
        <w:rPr>
          <w:lang w:eastAsia="de-DE"/>
        </w:rPr>
      </w:r>
      <w:r w:rsidR="00706BBA">
        <w:rPr>
          <w:lang w:eastAsia="de-DE"/>
        </w:rPr>
        <w:fldChar w:fldCharType="separate"/>
      </w:r>
      <w:r w:rsidR="00C501EE" w:rsidRPr="00C4046A">
        <w:t xml:space="preserve">Tabelle </w:t>
      </w:r>
      <w:r w:rsidR="00C501EE">
        <w:rPr>
          <w:noProof/>
        </w:rPr>
        <w:t>5</w:t>
      </w:r>
      <w:r w:rsidR="00706BBA">
        <w:rPr>
          <w:lang w:eastAsia="de-DE"/>
        </w:rPr>
        <w:fldChar w:fldCharType="end"/>
      </w:r>
      <w:r w:rsidR="00706BBA">
        <w:rPr>
          <w:lang w:eastAsia="de-DE"/>
        </w:rPr>
        <w:t xml:space="preserve"> zu sehen.</w:t>
      </w:r>
    </w:p>
    <w:p w14:paraId="131AF312" w14:textId="360C0EA2" w:rsidR="006850BB" w:rsidRPr="006850BB" w:rsidRDefault="006850BB" w:rsidP="00B94914">
      <w:pPr>
        <w:rPr>
          <w:rFonts w:ascii="Times New Roman" w:hAnsi="Times New Roman" w:cs="Times New Roman"/>
          <w:sz w:val="24"/>
          <w:szCs w:val="24"/>
          <w:lang w:eastAsia="de-DE"/>
        </w:rPr>
      </w:pPr>
      <w:r w:rsidRPr="006850BB">
        <w:rPr>
          <w:lang w:eastAsia="de-DE"/>
        </w:rPr>
        <w:t xml:space="preserve">Dieser Prompt hat ein Ergebnis </w:t>
      </w:r>
      <w:r w:rsidR="000F54FB" w:rsidRPr="006850BB">
        <w:rPr>
          <w:lang w:eastAsia="de-DE"/>
        </w:rPr>
        <w:t>auf Deutsch</w:t>
      </w:r>
      <w:r w:rsidRPr="006850BB">
        <w:rPr>
          <w:lang w:eastAsia="de-DE"/>
        </w:rPr>
        <w:t xml:space="preserve"> zurückgegeben, was für </w:t>
      </w:r>
      <w:proofErr w:type="spellStart"/>
      <w:r w:rsidRPr="006850BB">
        <w:rPr>
          <w:lang w:eastAsia="de-DE"/>
        </w:rPr>
        <w:t>Midjourney</w:t>
      </w:r>
      <w:proofErr w:type="spellEnd"/>
      <w:r w:rsidRPr="006850BB">
        <w:rPr>
          <w:lang w:eastAsia="de-DE"/>
        </w:rPr>
        <w:t xml:space="preserve"> nicht zu empfehlen ist. Es ist möglich, Prompts auf deutsch für </w:t>
      </w:r>
      <w:proofErr w:type="spellStart"/>
      <w:r w:rsidRPr="006850BB">
        <w:rPr>
          <w:lang w:eastAsia="de-DE"/>
        </w:rPr>
        <w:t>Midjourney</w:t>
      </w:r>
      <w:proofErr w:type="spellEnd"/>
      <w:r w:rsidRPr="006850BB">
        <w:rPr>
          <w:lang w:eastAsia="de-DE"/>
        </w:rPr>
        <w:t xml:space="preserve"> zu verfassen, dafür ist die Wahrscheinlichkeit höher, eine falsche Interpretation zu bekommen. Denn Englisch ist </w:t>
      </w:r>
      <w:proofErr w:type="spellStart"/>
      <w:r w:rsidRPr="006850BB">
        <w:rPr>
          <w:lang w:eastAsia="de-DE"/>
        </w:rPr>
        <w:t>Midjourneys</w:t>
      </w:r>
      <w:proofErr w:type="spellEnd"/>
      <w:r w:rsidRPr="006850BB">
        <w:rPr>
          <w:lang w:eastAsia="de-DE"/>
        </w:rPr>
        <w:t xml:space="preserve"> Hauptsprache</w:t>
      </w:r>
      <w:r w:rsidR="00ED23E8" w:rsidRPr="00ED23E8">
        <w:rPr>
          <w:highlight w:val="yellow"/>
          <w:lang w:eastAsia="de-DE"/>
        </w:rPr>
        <w:t>[luber-2023]</w:t>
      </w:r>
      <w:r w:rsidRPr="006850BB">
        <w:rPr>
          <w:lang w:eastAsia="de-DE"/>
        </w:rPr>
        <w:t>.</w:t>
      </w:r>
    </w:p>
    <w:p w14:paraId="6EDA1BC6" w14:textId="6D795141"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 xml:space="preserve">Durch einen Prompt zur </w:t>
      </w:r>
      <w:r w:rsidR="008841AD" w:rsidRPr="006850BB">
        <w:rPr>
          <w:lang w:eastAsia="de-DE"/>
        </w:rPr>
        <w:t>Übersetzung</w:t>
      </w:r>
      <w:r w:rsidRPr="006850BB">
        <w:rPr>
          <w:lang w:eastAsia="de-DE"/>
        </w:rPr>
        <w:t xml:space="preserve">, wird der vorige Prompt von </w:t>
      </w:r>
      <w:proofErr w:type="spellStart"/>
      <w:r w:rsidRPr="006850BB">
        <w:rPr>
          <w:lang w:eastAsia="de-DE"/>
        </w:rPr>
        <w:t>ChatGPT</w:t>
      </w:r>
      <w:proofErr w:type="spellEnd"/>
      <w:r w:rsidRPr="006850BB">
        <w:rPr>
          <w:lang w:eastAsia="de-DE"/>
        </w:rPr>
        <w:t xml:space="preserve"> ins Englische übersetzt.</w:t>
      </w:r>
      <w:r w:rsidR="00D476F2">
        <w:rPr>
          <w:lang w:eastAsia="de-DE"/>
        </w:rPr>
        <w:t xml:space="preserve"> </w:t>
      </w:r>
      <w:r w:rsidR="006F21CB">
        <w:rPr>
          <w:lang w:eastAsia="de-DE"/>
        </w:rPr>
        <w:t xml:space="preserve">Den Prompt und das </w:t>
      </w:r>
      <w:r w:rsidR="00712AC3">
        <w:rPr>
          <w:lang w:eastAsia="de-DE"/>
        </w:rPr>
        <w:t>Ergebnis</w:t>
      </w:r>
      <w:r w:rsidR="006F21CB">
        <w:rPr>
          <w:lang w:eastAsia="de-DE"/>
        </w:rPr>
        <w:t xml:space="preserve"> der </w:t>
      </w:r>
      <w:proofErr w:type="spellStart"/>
      <w:r w:rsidR="006F21CB">
        <w:rPr>
          <w:lang w:eastAsia="de-DE"/>
        </w:rPr>
        <w:t>Übersetung</w:t>
      </w:r>
      <w:proofErr w:type="spellEnd"/>
      <w:r w:rsidR="006F21CB">
        <w:rPr>
          <w:lang w:eastAsia="de-DE"/>
        </w:rPr>
        <w:t xml:space="preserve"> ist in </w:t>
      </w:r>
      <w:r w:rsidR="004001B2">
        <w:rPr>
          <w:lang w:eastAsia="de-DE"/>
        </w:rPr>
        <w:fldChar w:fldCharType="begin"/>
      </w:r>
      <w:r w:rsidR="004001B2">
        <w:rPr>
          <w:lang w:eastAsia="de-DE"/>
        </w:rPr>
        <w:instrText xml:space="preserve"> REF _Ref148877617 \h </w:instrText>
      </w:r>
      <w:r w:rsidR="004001B2">
        <w:rPr>
          <w:lang w:eastAsia="de-DE"/>
        </w:rPr>
      </w:r>
      <w:r w:rsidR="004001B2">
        <w:rPr>
          <w:lang w:eastAsia="de-DE"/>
        </w:rPr>
        <w:fldChar w:fldCharType="separate"/>
      </w:r>
      <w:r w:rsidR="004001B2">
        <w:t>Tabelle</w:t>
      </w:r>
      <w:r w:rsidR="008154E6">
        <w:t xml:space="preserve"> </w:t>
      </w:r>
      <w:r w:rsidR="004001B2">
        <w:rPr>
          <w:noProof/>
        </w:rPr>
        <w:t>6</w:t>
      </w:r>
      <w:r w:rsidR="004001B2">
        <w:rPr>
          <w:lang w:eastAsia="de-DE"/>
        </w:rPr>
        <w:fldChar w:fldCharType="end"/>
      </w:r>
      <w:r w:rsidR="006F21CB">
        <w:rPr>
          <w:lang w:eastAsia="de-DE"/>
        </w:rPr>
        <w:t xml:space="preserve"> zu betrachten.</w:t>
      </w:r>
    </w:p>
    <w:p w14:paraId="63EF0077" w14:textId="6BAAB3FE" w:rsidR="00F82A56" w:rsidRPr="00EF3D2B" w:rsidRDefault="00F82A56" w:rsidP="00EF3D2B">
      <w:pPr>
        <w:pStyle w:val="BeschriftungTabelle"/>
      </w:pPr>
      <w:bookmarkStart w:id="47" w:name="_Ref148877532"/>
      <w:bookmarkStart w:id="48" w:name="_Ref148877617"/>
      <w:r w:rsidRPr="00EF3D2B">
        <w:t>Tabelle</w:t>
      </w:r>
      <w:bookmarkEnd w:id="47"/>
      <w:r w:rsidRPr="00EF3D2B">
        <w:t xml:space="preserve"> </w:t>
      </w:r>
      <w:fldSimple w:instr=" SEQ Tabelle \* ARABIC ">
        <w:r w:rsidR="004001B2">
          <w:rPr>
            <w:noProof/>
          </w:rPr>
          <w:t>6</w:t>
        </w:r>
      </w:fldSimple>
      <w:bookmarkEnd w:id="48"/>
      <w:r w:rsidRPr="00EF3D2B">
        <w:t xml:space="preserve">: </w:t>
      </w:r>
      <w:proofErr w:type="spellStart"/>
      <w:r w:rsidR="00C55FC3">
        <w:t>ChatGPT</w:t>
      </w:r>
      <w:proofErr w:type="spellEnd"/>
      <w:r w:rsidR="00C55FC3">
        <w:t xml:space="preserve">: </w:t>
      </w:r>
      <w:r w:rsidRPr="00EF3D2B">
        <w:t xml:space="preserve">Übersetzung des vorherigen </w:t>
      </w:r>
      <w:proofErr w:type="spellStart"/>
      <w:r w:rsidRPr="00EF3D2B">
        <w:t>Promps</w:t>
      </w:r>
      <w:proofErr w:type="spellEnd"/>
      <w:r w:rsidRPr="00EF3D2B">
        <w:t xml:space="preserve"> von </w:t>
      </w:r>
      <w:proofErr w:type="spellStart"/>
      <w:r w:rsidRPr="00EF3D2B">
        <w:t>ChatGPT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4E285F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66E7" w14:textId="53694B47"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A9FD199" wp14:editId="35164BEC">
                  <wp:extent cx="352425" cy="352425"/>
                  <wp:effectExtent l="0" t="0" r="9525" b="9525"/>
                  <wp:docPr id="847024115" name="Grafik 84702411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4115" name="Grafik 70"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7C05" w14:textId="77777777" w:rsidR="006850BB" w:rsidRPr="00F07392" w:rsidRDefault="006850BB" w:rsidP="00B94914">
            <w:pPr>
              <w:rPr>
                <w:rFonts w:ascii="Times New Roman" w:hAnsi="Times New Roman" w:cs="Times New Roman"/>
                <w:sz w:val="20"/>
                <w:szCs w:val="20"/>
                <w:lang w:eastAsia="de-DE"/>
              </w:rPr>
            </w:pPr>
            <w:proofErr w:type="spellStart"/>
            <w:r w:rsidRPr="00F07392">
              <w:rPr>
                <w:sz w:val="20"/>
                <w:szCs w:val="20"/>
                <w:lang w:eastAsia="de-DE"/>
              </w:rPr>
              <w:t>auf englisch</w:t>
            </w:r>
            <w:proofErr w:type="spellEnd"/>
            <w:r w:rsidRPr="00F07392">
              <w:rPr>
                <w:sz w:val="20"/>
                <w:szCs w:val="20"/>
                <w:lang w:eastAsia="de-DE"/>
              </w:rPr>
              <w:t xml:space="preserve"> bitte</w:t>
            </w:r>
          </w:p>
        </w:tc>
      </w:tr>
      <w:tr w:rsidR="006850BB" w:rsidRPr="00B409EE" w14:paraId="180FB2C7"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0669" w14:textId="1ADCAF0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038D971" wp14:editId="46A03C59">
                  <wp:extent cx="361950" cy="361950"/>
                  <wp:effectExtent l="0" t="0" r="0" b="0"/>
                  <wp:docPr id="1401268803" name="Grafik 14012688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8803" name="Grafik 69"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4BC6A"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 xml:space="preserve">"Martin Luther working on his Bible </w:t>
            </w:r>
            <w:proofErr w:type="gramStart"/>
            <w:r w:rsidRPr="00F07392">
              <w:rPr>
                <w:sz w:val="20"/>
                <w:szCs w:val="20"/>
                <w:lang w:val="en-GB" w:eastAsia="de-DE"/>
              </w:rPr>
              <w:t>translation"</w:t>
            </w:r>
            <w:proofErr w:type="gramEnd"/>
          </w:p>
          <w:p w14:paraId="388D1948"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 xml:space="preserve">Describe a scene where Martin Luther is working on his Bible translation. He is sitting at a table with books and writing tools around him. The atmosphere can be either quiet and peaceful or hectic and tense, depending on which phase of the translation he is currently going through. Make sure that Martin Luther's face looks </w:t>
            </w:r>
            <w:proofErr w:type="gramStart"/>
            <w:r w:rsidRPr="00F07392">
              <w:rPr>
                <w:sz w:val="20"/>
                <w:szCs w:val="20"/>
                <w:lang w:val="en-GB" w:eastAsia="de-DE"/>
              </w:rPr>
              <w:t>similar to</w:t>
            </w:r>
            <w:proofErr w:type="gramEnd"/>
            <w:r w:rsidRPr="00F07392">
              <w:rPr>
                <w:sz w:val="20"/>
                <w:szCs w:val="20"/>
                <w:lang w:val="en-GB" w:eastAsia="de-DE"/>
              </w:rPr>
              <w:t xml:space="preserve"> the historical depiction of the famous reformer and that he is wearing typical clothing of that time.</w:t>
            </w:r>
          </w:p>
        </w:tc>
      </w:tr>
    </w:tbl>
    <w:p w14:paraId="7909AD86" w14:textId="76370A1E" w:rsidR="00F82A56" w:rsidRDefault="00F82A56" w:rsidP="00EF3D2B">
      <w:pPr>
        <w:pStyle w:val="QuelleBeschriftung"/>
      </w:pPr>
      <w:r w:rsidRPr="00EF3D2B">
        <w:t xml:space="preserve">Quelle: eigene Darstellung, in Anlehnung an </w:t>
      </w:r>
      <w:proofErr w:type="spellStart"/>
      <w:r w:rsidRPr="00EF3D2B">
        <w:t>ChatGPT</w:t>
      </w:r>
      <w:proofErr w:type="spellEnd"/>
    </w:p>
    <w:p w14:paraId="6E7A14A1" w14:textId="77777777" w:rsidR="00EF3D2B" w:rsidRPr="00EF3D2B" w:rsidRDefault="00EF3D2B" w:rsidP="00EF3D2B">
      <w:pPr>
        <w:pStyle w:val="QuelleBeschriftung"/>
      </w:pPr>
    </w:p>
    <w:p w14:paraId="73720FC0" w14:textId="2873807E" w:rsidR="006850BB" w:rsidRPr="006850BB" w:rsidRDefault="006850BB" w:rsidP="00D72B36">
      <w:r w:rsidRPr="006850BB">
        <w:rPr>
          <w:lang w:eastAsia="de-DE"/>
        </w:rPr>
        <w:t xml:space="preserve">Dieser ins Englische übersetzte Prompt wurde in </w:t>
      </w:r>
      <w:proofErr w:type="spellStart"/>
      <w:r w:rsidRPr="006850BB">
        <w:rPr>
          <w:lang w:eastAsia="de-DE"/>
        </w:rPr>
        <w:t>Midjourney</w:t>
      </w:r>
      <w:proofErr w:type="spellEnd"/>
      <w:r w:rsidRPr="006850BB">
        <w:rPr>
          <w:lang w:eastAsia="de-DE"/>
        </w:rPr>
        <w:t xml:space="preserve"> mit Hilfe von Kopieren und Einfügen übergeben. </w:t>
      </w:r>
      <w:proofErr w:type="spellStart"/>
      <w:r w:rsidRPr="006850BB">
        <w:rPr>
          <w:lang w:eastAsia="de-DE"/>
        </w:rPr>
        <w:t>Midjourney</w:t>
      </w:r>
      <w:proofErr w:type="spellEnd"/>
      <w:r w:rsidRPr="006850BB">
        <w:rPr>
          <w:lang w:eastAsia="de-DE"/>
        </w:rPr>
        <w:t xml:space="preserve"> hat mit </w:t>
      </w:r>
      <w:r w:rsidR="00286696" w:rsidRPr="006850BB">
        <w:rPr>
          <w:lang w:eastAsia="de-DE"/>
        </w:rPr>
        <w:t>diesem</w:t>
      </w:r>
      <w:r w:rsidRPr="006850BB">
        <w:rPr>
          <w:lang w:eastAsia="de-DE"/>
        </w:rPr>
        <w:t xml:space="preserve"> Prompt folgendes Bild generiert.</w:t>
      </w:r>
    </w:p>
    <w:p w14:paraId="3DAB3657" w14:textId="654F0110" w:rsidR="001E6234" w:rsidRDefault="00A21152" w:rsidP="0010295F">
      <w:pPr>
        <w:pStyle w:val="BilderBeschriftung"/>
      </w:pPr>
      <w:bookmarkStart w:id="49" w:name="_Ref148878557"/>
      <w:bookmarkStart w:id="50" w:name="_Ref148878572"/>
      <w:r>
        <w:t xml:space="preserve">Abbildung </w:t>
      </w:r>
      <w:fldSimple w:instr=" SEQ Abbildung \* ARABIC ">
        <w:r>
          <w:rPr>
            <w:noProof/>
          </w:rPr>
          <w:t>6</w:t>
        </w:r>
      </w:fldSimple>
      <w:bookmarkEnd w:id="50"/>
      <w:r w:rsidR="001E6234">
        <w:t xml:space="preserve">: </w:t>
      </w:r>
      <w:proofErr w:type="spellStart"/>
      <w:r w:rsidR="001E6234" w:rsidRPr="00727028">
        <w:t>Midjourney</w:t>
      </w:r>
      <w:proofErr w:type="spellEnd"/>
      <w:r w:rsidR="00311886">
        <w:t>:</w:t>
      </w:r>
      <w:r w:rsidR="001E6234" w:rsidRPr="00727028">
        <w:t xml:space="preserve"> Erster Versuch</w:t>
      </w:r>
      <w:r w:rsidR="001E6234">
        <w:t xml:space="preserve"> Martin Luther</w:t>
      </w:r>
      <w:bookmarkEnd w:id="49"/>
      <w:r w:rsidR="00311886">
        <w:t xml:space="preserve"> Prompt von </w:t>
      </w:r>
      <w:proofErr w:type="spellStart"/>
      <w:r w:rsidR="00311886">
        <w:t>ChatGPT</w:t>
      </w:r>
      <w:proofErr w:type="spellEnd"/>
    </w:p>
    <w:p w14:paraId="32EFCBD8" w14:textId="614459E6" w:rsidR="006850BB" w:rsidRPr="006850BB" w:rsidRDefault="006850BB" w:rsidP="007D2674">
      <w:pPr>
        <w:keepNext/>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FFA7C05" wp14:editId="3F96FA75">
            <wp:extent cx="2162175" cy="2162175"/>
            <wp:effectExtent l="0" t="0" r="9525" b="9525"/>
            <wp:docPr id="1268082678" name="Grafik 1268082678" descr="Ein Bild, das Text, Menschliches Gesicht, Buch,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2678" name="Grafik 68" descr="Ein Bild, das Text, Menschliches Gesicht, Buch, Kleidung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EB22387" w14:textId="603D8EA0" w:rsidR="001E6234" w:rsidRPr="006850BB" w:rsidRDefault="001E6234" w:rsidP="007D2674">
      <w:pPr>
        <w:pStyle w:val="QuelleBeschriftung"/>
      </w:pPr>
      <w:r>
        <w:t>Q</w:t>
      </w:r>
      <w:r w:rsidR="0048057A">
        <w:t>ue</w:t>
      </w:r>
      <w:r w:rsidR="00160279">
        <w:t xml:space="preserve">lle: </w:t>
      </w:r>
      <w:proofErr w:type="spellStart"/>
      <w:r w:rsidR="00160279">
        <w:t>Midjourney</w:t>
      </w:r>
      <w:proofErr w:type="spellEnd"/>
    </w:p>
    <w:p w14:paraId="5010989C" w14:textId="77777777" w:rsidR="00D72B36" w:rsidRPr="0010295F" w:rsidRDefault="00D72B36" w:rsidP="0010295F">
      <w:pPr>
        <w:pStyle w:val="QuelleBeschriftung"/>
      </w:pPr>
    </w:p>
    <w:p w14:paraId="346BFC67" w14:textId="412288F4" w:rsidR="006850BB" w:rsidRDefault="006850BB" w:rsidP="00B94914">
      <w:pPr>
        <w:rPr>
          <w:lang w:eastAsia="de-DE"/>
        </w:rPr>
      </w:pPr>
      <w:r w:rsidRPr="006850BB">
        <w:rPr>
          <w:lang w:eastAsia="de-DE"/>
        </w:rPr>
        <w:lastRenderedPageBreak/>
        <w:t>Das Ergebnis</w:t>
      </w:r>
      <w:r w:rsidR="00A16242" w:rsidRPr="006850BB">
        <w:rPr>
          <w:lang w:eastAsia="de-DE"/>
        </w:rPr>
        <w:t>,</w:t>
      </w:r>
      <w:r w:rsidRPr="006850BB">
        <w:rPr>
          <w:lang w:eastAsia="de-DE"/>
        </w:rPr>
        <w:t xml:space="preserve"> von dem ins Englische übersetzte Prompt zeigt </w:t>
      </w:r>
      <w:r w:rsidR="00C61EB1">
        <w:rPr>
          <w:lang w:eastAsia="de-DE"/>
        </w:rPr>
        <w:fldChar w:fldCharType="begin"/>
      </w:r>
      <w:r w:rsidR="00C61EB1">
        <w:rPr>
          <w:lang w:eastAsia="de-DE"/>
        </w:rPr>
        <w:instrText xml:space="preserve"> REF _Ref148878572 \h </w:instrText>
      </w:r>
      <w:r w:rsidR="00C61EB1">
        <w:rPr>
          <w:lang w:eastAsia="de-DE"/>
        </w:rPr>
      </w:r>
      <w:r w:rsidR="00C61EB1">
        <w:rPr>
          <w:lang w:eastAsia="de-DE"/>
        </w:rPr>
        <w:fldChar w:fldCharType="separate"/>
      </w:r>
      <w:r w:rsidR="00C61EB1">
        <w:t xml:space="preserve">Abbildung </w:t>
      </w:r>
      <w:r w:rsidR="00C61EB1">
        <w:rPr>
          <w:noProof/>
        </w:rPr>
        <w:t>6</w:t>
      </w:r>
      <w:r w:rsidR="00C61EB1">
        <w:rPr>
          <w:lang w:eastAsia="de-DE"/>
        </w:rPr>
        <w:fldChar w:fldCharType="end"/>
      </w:r>
      <w:r w:rsidR="00C61EB1">
        <w:rPr>
          <w:lang w:eastAsia="de-DE"/>
        </w:rPr>
        <w:t>.</w:t>
      </w:r>
      <w:r w:rsidR="00706CA7">
        <w:rPr>
          <w:lang w:eastAsia="de-DE"/>
        </w:rPr>
        <w:t xml:space="preserve"> </w:t>
      </w:r>
      <w:r w:rsidR="00C71C68">
        <w:rPr>
          <w:lang w:eastAsia="de-DE"/>
        </w:rPr>
        <w:t xml:space="preserve">In </w:t>
      </w:r>
      <w:r w:rsidR="00C71C68">
        <w:rPr>
          <w:lang w:eastAsia="de-DE"/>
        </w:rPr>
        <w:fldChar w:fldCharType="begin"/>
      </w:r>
      <w:r w:rsidR="00C71C68">
        <w:rPr>
          <w:lang w:eastAsia="de-DE"/>
        </w:rPr>
        <w:instrText xml:space="preserve"> REF _Ref148878572 \h </w:instrText>
      </w:r>
      <w:r w:rsidR="00C71C68">
        <w:rPr>
          <w:lang w:eastAsia="de-DE"/>
        </w:rPr>
      </w:r>
      <w:r w:rsidR="00C71C68">
        <w:rPr>
          <w:lang w:eastAsia="de-DE"/>
        </w:rPr>
        <w:fldChar w:fldCharType="separate"/>
      </w:r>
      <w:r w:rsidR="00C71C68">
        <w:t xml:space="preserve">Abbildung </w:t>
      </w:r>
      <w:r w:rsidR="00C71C68">
        <w:rPr>
          <w:noProof/>
        </w:rPr>
        <w:t>6</w:t>
      </w:r>
      <w:r w:rsidR="00C71C68">
        <w:rPr>
          <w:lang w:eastAsia="de-DE"/>
        </w:rPr>
        <w:fldChar w:fldCharType="end"/>
      </w:r>
      <w:r w:rsidR="00C71C68">
        <w:rPr>
          <w:lang w:eastAsia="de-DE"/>
        </w:rPr>
        <w:t xml:space="preserve"> ist</w:t>
      </w:r>
      <w:r w:rsidR="00436E66">
        <w:rPr>
          <w:lang w:eastAsia="de-DE"/>
        </w:rPr>
        <w:t xml:space="preserve"> </w:t>
      </w:r>
      <w:r w:rsidRPr="006850BB">
        <w:rPr>
          <w:lang w:eastAsia="de-DE"/>
        </w:rPr>
        <w:t xml:space="preserve">eine Figur, die Martin Luther ähnlich ist, zumindest einem Mönch an einem Schreibtisch </w:t>
      </w:r>
      <w:r w:rsidR="00A16242" w:rsidRPr="006850BB">
        <w:rPr>
          <w:lang w:eastAsia="de-DE"/>
        </w:rPr>
        <w:t>ähnlichsieht</w:t>
      </w:r>
      <w:r w:rsidRPr="006850BB">
        <w:rPr>
          <w:lang w:eastAsia="de-DE"/>
        </w:rPr>
        <w:t xml:space="preserve">. Mit diesem Versuch kann erkenne </w:t>
      </w:r>
      <w:r w:rsidR="008444DE">
        <w:rPr>
          <w:lang w:eastAsia="de-DE"/>
        </w:rPr>
        <w:t>werden,</w:t>
      </w:r>
      <w:r w:rsidRPr="006850BB">
        <w:rPr>
          <w:lang w:eastAsia="de-DE"/>
        </w:rPr>
        <w:t xml:space="preserve"> das </w:t>
      </w:r>
      <w:proofErr w:type="spellStart"/>
      <w:r w:rsidRPr="006850BB">
        <w:rPr>
          <w:lang w:eastAsia="de-DE"/>
        </w:rPr>
        <w:t>Midjourney</w:t>
      </w:r>
      <w:proofErr w:type="spellEnd"/>
      <w:r w:rsidRPr="006850BB">
        <w:rPr>
          <w:lang w:eastAsia="de-DE"/>
        </w:rPr>
        <w:t xml:space="preserve"> Prompts </w:t>
      </w:r>
      <w:r w:rsidR="00717508">
        <w:rPr>
          <w:lang w:eastAsia="de-DE"/>
        </w:rPr>
        <w:t>solcher Art umgehen kann und</w:t>
      </w:r>
      <w:r w:rsidRPr="006850BB">
        <w:rPr>
          <w:lang w:eastAsia="de-DE"/>
        </w:rPr>
        <w:t xml:space="preserve"> richtig </w:t>
      </w:r>
      <w:proofErr w:type="gramStart"/>
      <w:r w:rsidRPr="006850BB">
        <w:rPr>
          <w:lang w:eastAsia="de-DE"/>
        </w:rPr>
        <w:t>Interpretiert</w:t>
      </w:r>
      <w:proofErr w:type="gramEnd"/>
      <w:r w:rsidR="006C6CB7">
        <w:rPr>
          <w:lang w:eastAsia="de-DE"/>
        </w:rPr>
        <w:t xml:space="preserve">, aber </w:t>
      </w:r>
      <w:r w:rsidR="003765DF">
        <w:rPr>
          <w:lang w:eastAsia="de-DE"/>
        </w:rPr>
        <w:t xml:space="preserve">dieses Ergebnis ist nicht für </w:t>
      </w:r>
      <w:proofErr w:type="spellStart"/>
      <w:r w:rsidR="003765DF">
        <w:rPr>
          <w:lang w:eastAsia="de-DE"/>
        </w:rPr>
        <w:t>PIFuHD</w:t>
      </w:r>
      <w:proofErr w:type="spellEnd"/>
      <w:r w:rsidR="003765DF">
        <w:rPr>
          <w:lang w:eastAsia="de-DE"/>
        </w:rPr>
        <w:t xml:space="preserve"> zu verwenden.</w:t>
      </w:r>
    </w:p>
    <w:p w14:paraId="77EE39C7" w14:textId="15E9AF82" w:rsidR="00D571FC" w:rsidRDefault="00E711CA" w:rsidP="00B94914">
      <w:pPr>
        <w:rPr>
          <w:lang w:eastAsia="de-DE"/>
        </w:rPr>
      </w:pPr>
      <w:r>
        <w:rPr>
          <w:lang w:eastAsia="de-DE"/>
        </w:rPr>
        <w:t xml:space="preserve">Ziel ist es eine Vorlage für </w:t>
      </w:r>
      <w:proofErr w:type="spellStart"/>
      <w:r>
        <w:rPr>
          <w:lang w:eastAsia="de-DE"/>
        </w:rPr>
        <w:t>PIFuHD</w:t>
      </w:r>
      <w:proofErr w:type="spellEnd"/>
      <w:r>
        <w:rPr>
          <w:lang w:eastAsia="de-DE"/>
        </w:rPr>
        <w:t xml:space="preserve"> zu bekommen</w:t>
      </w:r>
      <w:r w:rsidR="00361D8A">
        <w:rPr>
          <w:lang w:eastAsia="de-DE"/>
        </w:rPr>
        <w:t xml:space="preserve">. </w:t>
      </w:r>
      <w:proofErr w:type="spellStart"/>
      <w:r w:rsidR="00361D8A">
        <w:rPr>
          <w:lang w:eastAsia="de-DE"/>
        </w:rPr>
        <w:t>PIFuHD</w:t>
      </w:r>
      <w:proofErr w:type="spellEnd"/>
      <w:r w:rsidR="00FB0BB5">
        <w:rPr>
          <w:lang w:eastAsia="de-DE"/>
        </w:rPr>
        <w:t xml:space="preserve"> benötigt </w:t>
      </w:r>
      <w:r w:rsidR="00A32D33">
        <w:rPr>
          <w:lang w:eastAsia="de-DE"/>
        </w:rPr>
        <w:t xml:space="preserve">Bilder die </w:t>
      </w:r>
      <w:r w:rsidR="003B60ED">
        <w:rPr>
          <w:lang w:eastAsia="de-DE"/>
        </w:rPr>
        <w:t xml:space="preserve">gewisse </w:t>
      </w:r>
      <w:r w:rsidR="00A32D33">
        <w:rPr>
          <w:lang w:eastAsia="de-DE"/>
        </w:rPr>
        <w:t>Vorrausetzung erfüllen</w:t>
      </w:r>
      <w:r w:rsidR="00232372">
        <w:rPr>
          <w:lang w:eastAsia="de-DE"/>
        </w:rPr>
        <w:t>.</w:t>
      </w:r>
    </w:p>
    <w:p w14:paraId="4DF85E2F" w14:textId="3ED8F1C2" w:rsidR="00232372" w:rsidRDefault="00CE00CC" w:rsidP="00B94914">
      <w:pPr>
        <w:rPr>
          <w:lang w:eastAsia="de-DE"/>
        </w:rPr>
      </w:pPr>
      <w:r>
        <w:rPr>
          <w:lang w:eastAsia="de-DE"/>
        </w:rPr>
        <w:t xml:space="preserve">Folgende </w:t>
      </w:r>
      <w:proofErr w:type="spellStart"/>
      <w:r w:rsidR="0027439D">
        <w:rPr>
          <w:lang w:eastAsia="de-DE"/>
        </w:rPr>
        <w:t>Tips</w:t>
      </w:r>
      <w:proofErr w:type="spellEnd"/>
      <w:r w:rsidR="008C250C">
        <w:rPr>
          <w:lang w:eastAsia="de-DE"/>
        </w:rPr>
        <w:t xml:space="preserve"> für die Bilder werden von </w:t>
      </w:r>
      <w:proofErr w:type="spellStart"/>
      <w:r>
        <w:rPr>
          <w:lang w:eastAsia="de-DE"/>
        </w:rPr>
        <w:t>PIFuHD</w:t>
      </w:r>
      <w:proofErr w:type="spellEnd"/>
      <w:r w:rsidR="00254F52">
        <w:rPr>
          <w:lang w:eastAsia="de-DE"/>
        </w:rPr>
        <w:t xml:space="preserve"> empfohlen</w:t>
      </w:r>
      <w:r>
        <w:rPr>
          <w:lang w:eastAsia="de-DE"/>
        </w:rPr>
        <w:t>:</w:t>
      </w:r>
    </w:p>
    <w:p w14:paraId="0092ED26" w14:textId="41D51B3E" w:rsidR="00254F52" w:rsidRDefault="00BC74FA" w:rsidP="00254F52">
      <w:pPr>
        <w:pStyle w:val="Listenabsatz"/>
        <w:numPr>
          <w:ilvl w:val="0"/>
          <w:numId w:val="8"/>
        </w:numPr>
        <w:rPr>
          <w:lang w:eastAsia="de-DE"/>
        </w:rPr>
      </w:pPr>
      <w:r>
        <w:rPr>
          <w:lang w:eastAsia="de-DE"/>
        </w:rPr>
        <w:t xml:space="preserve">Hochauflösende </w:t>
      </w:r>
      <w:proofErr w:type="spellStart"/>
      <w:r>
        <w:rPr>
          <w:lang w:eastAsia="de-DE"/>
        </w:rPr>
        <w:t>bilder</w:t>
      </w:r>
      <w:proofErr w:type="spellEnd"/>
      <w:r w:rsidR="00D32EEB">
        <w:rPr>
          <w:lang w:eastAsia="de-DE"/>
        </w:rPr>
        <w:t xml:space="preserve"> mit 1024 x 1204 Pixel</w:t>
      </w:r>
    </w:p>
    <w:p w14:paraId="6499D5A5" w14:textId="1285016A" w:rsidR="00D32EEB" w:rsidRDefault="005156F3" w:rsidP="00254F52">
      <w:pPr>
        <w:pStyle w:val="Listenabsatz"/>
        <w:numPr>
          <w:ilvl w:val="0"/>
          <w:numId w:val="8"/>
        </w:numPr>
        <w:rPr>
          <w:lang w:eastAsia="de-DE"/>
        </w:rPr>
      </w:pPr>
      <w:r>
        <w:rPr>
          <w:lang w:eastAsia="de-DE"/>
        </w:rPr>
        <w:t>Bilder mit einer Person</w:t>
      </w:r>
    </w:p>
    <w:p w14:paraId="2E677903" w14:textId="27651812" w:rsidR="005156F3" w:rsidRDefault="00755EE2" w:rsidP="00254F52">
      <w:pPr>
        <w:pStyle w:val="Listenabsatz"/>
        <w:numPr>
          <w:ilvl w:val="0"/>
          <w:numId w:val="8"/>
        </w:numPr>
        <w:rPr>
          <w:lang w:eastAsia="de-DE"/>
        </w:rPr>
      </w:pPr>
      <w:r>
        <w:rPr>
          <w:lang w:eastAsia="de-DE"/>
        </w:rPr>
        <w:t xml:space="preserve">Eine Direkte von vorne </w:t>
      </w:r>
      <w:proofErr w:type="spellStart"/>
      <w:r>
        <w:rPr>
          <w:lang w:eastAsia="de-DE"/>
        </w:rPr>
        <w:t>gerchtete</w:t>
      </w:r>
      <w:proofErr w:type="spellEnd"/>
      <w:r>
        <w:rPr>
          <w:lang w:eastAsia="de-DE"/>
        </w:rPr>
        <w:t xml:space="preserve"> Kameraeinstellung</w:t>
      </w:r>
    </w:p>
    <w:p w14:paraId="35B2A528" w14:textId="665ECF89" w:rsidR="00755EE2" w:rsidRDefault="00A7797F" w:rsidP="00254F52">
      <w:pPr>
        <w:pStyle w:val="Listenabsatz"/>
        <w:numPr>
          <w:ilvl w:val="0"/>
          <w:numId w:val="8"/>
        </w:numPr>
        <w:rPr>
          <w:lang w:eastAsia="de-DE"/>
        </w:rPr>
      </w:pPr>
      <w:r>
        <w:rPr>
          <w:lang w:eastAsia="de-DE"/>
        </w:rPr>
        <w:t xml:space="preserve">Der ganze Körper ist </w:t>
      </w:r>
      <w:r w:rsidR="00F80918">
        <w:rPr>
          <w:lang w:eastAsia="de-DE"/>
        </w:rPr>
        <w:t>abgelichtet</w:t>
      </w:r>
    </w:p>
    <w:p w14:paraId="3EDC0914" w14:textId="0D58FD8C" w:rsidR="00F80918" w:rsidRDefault="00453A8D" w:rsidP="00254F52">
      <w:pPr>
        <w:pStyle w:val="Listenabsatz"/>
        <w:numPr>
          <w:ilvl w:val="0"/>
          <w:numId w:val="8"/>
        </w:numPr>
        <w:rPr>
          <w:lang w:eastAsia="de-DE"/>
        </w:rPr>
      </w:pPr>
      <w:proofErr w:type="spellStart"/>
      <w:r>
        <w:rPr>
          <w:lang w:eastAsia="de-DE"/>
        </w:rPr>
        <w:t>Einge</w:t>
      </w:r>
      <w:proofErr w:type="spellEnd"/>
      <w:r>
        <w:rPr>
          <w:lang w:eastAsia="de-DE"/>
        </w:rPr>
        <w:t xml:space="preserve"> gute Beleuchtung</w:t>
      </w:r>
    </w:p>
    <w:p w14:paraId="658CBE87" w14:textId="71BCBB62" w:rsidR="00453A8D" w:rsidRDefault="00C50718" w:rsidP="00254F52">
      <w:pPr>
        <w:pStyle w:val="Listenabsatz"/>
        <w:numPr>
          <w:ilvl w:val="0"/>
          <w:numId w:val="8"/>
        </w:numPr>
        <w:rPr>
          <w:lang w:eastAsia="de-DE"/>
        </w:rPr>
      </w:pPr>
      <w:proofErr w:type="spellStart"/>
      <w:r>
        <w:rPr>
          <w:lang w:eastAsia="de-DE"/>
        </w:rPr>
        <w:t>Paraleler</w:t>
      </w:r>
      <w:proofErr w:type="spellEnd"/>
      <w:r>
        <w:rPr>
          <w:lang w:eastAsia="de-DE"/>
        </w:rPr>
        <w:t xml:space="preserve"> Kamerawinkel zum Boden</w:t>
      </w:r>
    </w:p>
    <w:p w14:paraId="0297C826" w14:textId="6B9A1D3B" w:rsidR="00C50718" w:rsidRDefault="00773C23" w:rsidP="00254F52">
      <w:pPr>
        <w:pStyle w:val="Listenabsatz"/>
        <w:numPr>
          <w:ilvl w:val="0"/>
          <w:numId w:val="8"/>
        </w:numPr>
        <w:rPr>
          <w:lang w:eastAsia="de-DE"/>
        </w:rPr>
      </w:pPr>
      <w:r>
        <w:rPr>
          <w:lang w:eastAsia="de-DE"/>
        </w:rPr>
        <w:t>Ein einfacher Hintergrund</w:t>
      </w:r>
    </w:p>
    <w:p w14:paraId="4BB8E00E" w14:textId="0F306A4E" w:rsidR="00CE00CC" w:rsidRPr="00C52680" w:rsidRDefault="0052015D" w:rsidP="00B94914">
      <w:pPr>
        <w:pStyle w:val="Listenabsatz"/>
        <w:numPr>
          <w:ilvl w:val="0"/>
          <w:numId w:val="8"/>
        </w:numPr>
        <w:rPr>
          <w:lang w:eastAsia="de-DE"/>
        </w:rPr>
      </w:pPr>
      <w:r>
        <w:rPr>
          <w:lang w:eastAsia="de-DE"/>
        </w:rPr>
        <w:t>Nur Menschen</w:t>
      </w:r>
      <w:r w:rsidR="00A34BD8">
        <w:rPr>
          <w:lang w:eastAsia="de-DE"/>
        </w:rPr>
        <w:t xml:space="preserve"> und keine</w:t>
      </w:r>
      <w:r w:rsidR="004F0568">
        <w:rPr>
          <w:lang w:eastAsia="de-DE"/>
        </w:rPr>
        <w:t xml:space="preserve"> Künstlichen Bilder von Personen wie Anime-Figuren</w:t>
      </w:r>
    </w:p>
    <w:p w14:paraId="54388023" w14:textId="5D4468FC" w:rsidR="00C52680" w:rsidRDefault="00C52680" w:rsidP="00B94914">
      <w:pPr>
        <w:rPr>
          <w:lang w:eastAsia="de-DE"/>
        </w:rPr>
      </w:pPr>
      <w:r>
        <w:rPr>
          <w:lang w:eastAsia="de-DE"/>
        </w:rPr>
        <w:t xml:space="preserve">Hochskalierte Bilder von </w:t>
      </w:r>
      <w:proofErr w:type="spellStart"/>
      <w:r>
        <w:rPr>
          <w:lang w:eastAsia="de-DE"/>
        </w:rPr>
        <w:t>Midjourney</w:t>
      </w:r>
      <w:proofErr w:type="spellEnd"/>
      <w:r w:rsidR="002B7842">
        <w:rPr>
          <w:lang w:eastAsia="de-DE"/>
        </w:rPr>
        <w:t xml:space="preserve"> werden in der Auflösung 1024 x </w:t>
      </w:r>
      <w:r w:rsidR="00FC22FF">
        <w:rPr>
          <w:lang w:eastAsia="de-DE"/>
        </w:rPr>
        <w:t xml:space="preserve">1024 </w:t>
      </w:r>
      <w:r w:rsidR="003B0AE8">
        <w:rPr>
          <w:lang w:eastAsia="de-DE"/>
        </w:rPr>
        <w:t>erzeugt</w:t>
      </w:r>
      <w:r w:rsidR="00FC22FF">
        <w:rPr>
          <w:lang w:eastAsia="de-DE"/>
        </w:rPr>
        <w:t xml:space="preserve">, was schon mal </w:t>
      </w:r>
      <w:r w:rsidR="00426AEB">
        <w:rPr>
          <w:lang w:eastAsia="de-DE"/>
        </w:rPr>
        <w:t xml:space="preserve">die erste </w:t>
      </w:r>
      <w:r w:rsidR="009171B3">
        <w:rPr>
          <w:lang w:eastAsia="de-DE"/>
        </w:rPr>
        <w:t>Voraussetzung</w:t>
      </w:r>
      <w:r w:rsidR="00426AEB">
        <w:rPr>
          <w:lang w:eastAsia="de-DE"/>
        </w:rPr>
        <w:t xml:space="preserve"> erfüllt</w:t>
      </w:r>
      <w:r w:rsidR="003B0AE8">
        <w:rPr>
          <w:lang w:eastAsia="de-DE"/>
        </w:rPr>
        <w:t>.</w:t>
      </w:r>
      <w:r w:rsidR="002A40F8">
        <w:rPr>
          <w:lang w:eastAsia="de-DE"/>
        </w:rPr>
        <w:t xml:space="preserve"> Die Letzte </w:t>
      </w:r>
      <w:r w:rsidR="009171B3">
        <w:rPr>
          <w:lang w:eastAsia="de-DE"/>
        </w:rPr>
        <w:t>Voraussetzung</w:t>
      </w:r>
      <w:r w:rsidR="002A40F8">
        <w:rPr>
          <w:lang w:eastAsia="de-DE"/>
        </w:rPr>
        <w:t xml:space="preserve"> kann nicht erfüllt werden</w:t>
      </w:r>
      <w:r w:rsidR="00B205DF">
        <w:rPr>
          <w:lang w:eastAsia="de-DE"/>
        </w:rPr>
        <w:t xml:space="preserve">, da alle </w:t>
      </w:r>
      <w:r w:rsidR="009171B3">
        <w:rPr>
          <w:lang w:eastAsia="de-DE"/>
        </w:rPr>
        <w:t>Bilder von Personen</w:t>
      </w:r>
      <w:r w:rsidR="00B205DF">
        <w:rPr>
          <w:lang w:eastAsia="de-DE"/>
        </w:rPr>
        <w:t xml:space="preserve"> von </w:t>
      </w:r>
      <w:proofErr w:type="spellStart"/>
      <w:r w:rsidR="00B205DF">
        <w:rPr>
          <w:lang w:eastAsia="de-DE"/>
        </w:rPr>
        <w:t>Midjourney</w:t>
      </w:r>
      <w:proofErr w:type="spellEnd"/>
      <w:r w:rsidR="00483EA1">
        <w:rPr>
          <w:lang w:eastAsia="de-DE"/>
        </w:rPr>
        <w:t xml:space="preserve"> künstlich sind</w:t>
      </w:r>
      <w:r w:rsidR="008912B3">
        <w:rPr>
          <w:lang w:eastAsia="de-DE"/>
        </w:rPr>
        <w:t xml:space="preserve">. </w:t>
      </w:r>
      <w:r w:rsidR="00C1144B">
        <w:rPr>
          <w:lang w:eastAsia="de-DE"/>
        </w:rPr>
        <w:t xml:space="preserve">Es wird trotzdem </w:t>
      </w:r>
      <w:r w:rsidR="00670DC1">
        <w:rPr>
          <w:lang w:eastAsia="de-DE"/>
        </w:rPr>
        <w:t>experimentiert</w:t>
      </w:r>
      <w:r w:rsidR="00C1144B">
        <w:rPr>
          <w:lang w:eastAsia="de-DE"/>
        </w:rPr>
        <w:t xml:space="preserve"> </w:t>
      </w:r>
      <w:r w:rsidR="005B7F3C">
        <w:rPr>
          <w:lang w:eastAsia="de-DE"/>
        </w:rPr>
        <w:t>3D-Modelle</w:t>
      </w:r>
      <w:r w:rsidR="00462C1F">
        <w:rPr>
          <w:lang w:eastAsia="de-DE"/>
        </w:rPr>
        <w:t xml:space="preserve"> zu</w:t>
      </w:r>
      <w:r w:rsidR="005D2E72">
        <w:rPr>
          <w:lang w:eastAsia="de-DE"/>
        </w:rPr>
        <w:t xml:space="preserve"> </w:t>
      </w:r>
      <w:r w:rsidR="005021D0">
        <w:rPr>
          <w:lang w:eastAsia="de-DE"/>
        </w:rPr>
        <w:t>erzeugen</w:t>
      </w:r>
      <w:r w:rsidR="00670DC1">
        <w:rPr>
          <w:lang w:eastAsia="de-DE"/>
        </w:rPr>
        <w:t xml:space="preserve"> mit </w:t>
      </w:r>
      <w:r w:rsidR="00B866C2">
        <w:rPr>
          <w:lang w:eastAsia="de-DE"/>
        </w:rPr>
        <w:t>H</w:t>
      </w:r>
      <w:r w:rsidR="00670DC1">
        <w:rPr>
          <w:lang w:eastAsia="de-DE"/>
        </w:rPr>
        <w:t>ilfe von</w:t>
      </w:r>
      <w:r w:rsidR="00C1144B">
        <w:rPr>
          <w:lang w:eastAsia="de-DE"/>
        </w:rPr>
        <w:t xml:space="preserve"> </w:t>
      </w:r>
      <w:proofErr w:type="spellStart"/>
      <w:r w:rsidR="00B866C2">
        <w:rPr>
          <w:lang w:eastAsia="de-DE"/>
        </w:rPr>
        <w:t>PIFuHD</w:t>
      </w:r>
      <w:proofErr w:type="spellEnd"/>
      <w:r w:rsidR="00EF7693">
        <w:rPr>
          <w:lang w:eastAsia="de-DE"/>
        </w:rPr>
        <w:t>.</w:t>
      </w:r>
    </w:p>
    <w:p w14:paraId="1FE115EF" w14:textId="4C23E878" w:rsidR="006850BB" w:rsidRPr="006850BB" w:rsidRDefault="006850BB" w:rsidP="00B94914">
      <w:pPr>
        <w:rPr>
          <w:rFonts w:ascii="Times New Roman" w:hAnsi="Times New Roman" w:cs="Times New Roman"/>
          <w:sz w:val="24"/>
          <w:szCs w:val="24"/>
          <w:lang w:eastAsia="de-DE"/>
        </w:rPr>
      </w:pPr>
      <w:r w:rsidRPr="006850BB">
        <w:rPr>
          <w:lang w:eastAsia="de-DE"/>
        </w:rPr>
        <w:t xml:space="preserve">Eine Recherche auf </w:t>
      </w:r>
      <w:proofErr w:type="spellStart"/>
      <w:r w:rsidRPr="006850BB">
        <w:rPr>
          <w:lang w:eastAsia="de-DE"/>
        </w:rPr>
        <w:t>Youtube</w:t>
      </w:r>
      <w:proofErr w:type="spellEnd"/>
      <w:r w:rsidRPr="006850BB">
        <w:rPr>
          <w:lang w:eastAsia="de-DE"/>
        </w:rPr>
        <w:t xml:space="preserve"> zeigt, dass das </w:t>
      </w:r>
      <w:r w:rsidR="005021D0" w:rsidRPr="006850BB">
        <w:rPr>
          <w:lang w:eastAsia="de-DE"/>
        </w:rPr>
        <w:t>Verwenden</w:t>
      </w:r>
      <w:r w:rsidRPr="006850BB">
        <w:rPr>
          <w:lang w:eastAsia="de-DE"/>
        </w:rPr>
        <w:t xml:space="preserve"> von einer </w:t>
      </w:r>
      <w:proofErr w:type="spellStart"/>
      <w:r w:rsidRPr="006850BB">
        <w:rPr>
          <w:lang w:eastAsia="de-DE"/>
        </w:rPr>
        <w:t>Midjourney</w:t>
      </w:r>
      <w:proofErr w:type="spellEnd"/>
      <w:r w:rsidRPr="006850BB">
        <w:rPr>
          <w:lang w:eastAsia="de-DE"/>
        </w:rPr>
        <w:t>-Formel klare</w:t>
      </w:r>
      <w:r w:rsidR="0070535E">
        <w:rPr>
          <w:lang w:eastAsia="de-DE"/>
        </w:rPr>
        <w:t xml:space="preserve"> </w:t>
      </w:r>
      <w:r w:rsidRPr="006850BB">
        <w:rPr>
          <w:lang w:eastAsia="de-DE"/>
        </w:rPr>
        <w:t>Ergebnisse hervorbringen kann</w:t>
      </w:r>
      <w:r w:rsidR="00CA2A03">
        <w:rPr>
          <w:lang w:eastAsia="de-DE"/>
        </w:rPr>
        <w:t xml:space="preserve"> (</w:t>
      </w:r>
      <w:r w:rsidR="00B45853" w:rsidRPr="00B45853">
        <w:rPr>
          <w:lang w:eastAsia="de-DE"/>
        </w:rPr>
        <w:t>Wade McMaster - Creator Impact</w:t>
      </w:r>
      <w:r w:rsidR="00974E37">
        <w:rPr>
          <w:lang w:eastAsia="de-DE"/>
        </w:rPr>
        <w:t>,</w:t>
      </w:r>
      <w:r w:rsidR="001B03E0">
        <w:rPr>
          <w:lang w:eastAsia="de-DE"/>
        </w:rPr>
        <w:t xml:space="preserve"> </w:t>
      </w:r>
      <w:r w:rsidR="008074CE">
        <w:rPr>
          <w:lang w:eastAsia="de-DE"/>
        </w:rPr>
        <w:t>2023</w:t>
      </w:r>
      <w:r w:rsidR="00CA2A03">
        <w:rPr>
          <w:lang w:eastAsia="de-DE"/>
        </w:rPr>
        <w:t>)</w:t>
      </w:r>
      <w:r w:rsidRPr="006850BB">
        <w:rPr>
          <w:lang w:eastAsia="de-DE"/>
        </w:rPr>
        <w:t>.</w:t>
      </w:r>
    </w:p>
    <w:p w14:paraId="74682C8B" w14:textId="5C4E15BD" w:rsidR="00433DF1" w:rsidRDefault="00433DF1" w:rsidP="00B94914">
      <w:pPr>
        <w:rPr>
          <w:lang w:eastAsia="de-DE"/>
        </w:rPr>
      </w:pPr>
      <w:r>
        <w:rPr>
          <w:lang w:eastAsia="de-DE"/>
        </w:rPr>
        <w:t xml:space="preserve">Die Idee, das </w:t>
      </w:r>
      <w:proofErr w:type="spellStart"/>
      <w:r>
        <w:rPr>
          <w:lang w:eastAsia="de-DE"/>
        </w:rPr>
        <w:t>ChatGPT</w:t>
      </w:r>
      <w:proofErr w:type="spellEnd"/>
      <w:r>
        <w:rPr>
          <w:lang w:eastAsia="de-DE"/>
        </w:rPr>
        <w:t xml:space="preserve"> </w:t>
      </w:r>
      <w:proofErr w:type="spellStart"/>
      <w:r>
        <w:rPr>
          <w:lang w:eastAsia="de-DE"/>
        </w:rPr>
        <w:t>Midjourney-Promts</w:t>
      </w:r>
      <w:proofErr w:type="spellEnd"/>
      <w:r>
        <w:rPr>
          <w:lang w:eastAsia="de-DE"/>
        </w:rPr>
        <w:t xml:space="preserve"> generiert, die </w:t>
      </w:r>
      <w:proofErr w:type="spellStart"/>
      <w:r w:rsidR="00BF6F50">
        <w:rPr>
          <w:lang w:eastAsia="de-DE"/>
        </w:rPr>
        <w:t>PIFuHD</w:t>
      </w:r>
      <w:proofErr w:type="spellEnd"/>
      <w:r w:rsidR="0060093E">
        <w:rPr>
          <w:lang w:eastAsia="de-DE"/>
        </w:rPr>
        <w:t>-</w:t>
      </w:r>
      <w:r w:rsidR="002A1F75">
        <w:rPr>
          <w:lang w:eastAsia="de-DE"/>
        </w:rPr>
        <w:t xml:space="preserve">Kompatible </w:t>
      </w:r>
      <w:proofErr w:type="spellStart"/>
      <w:r w:rsidR="002A1F75">
        <w:rPr>
          <w:lang w:eastAsia="de-DE"/>
        </w:rPr>
        <w:t>bilder</w:t>
      </w:r>
      <w:proofErr w:type="spellEnd"/>
      <w:r w:rsidR="002A1F75">
        <w:rPr>
          <w:lang w:eastAsia="de-DE"/>
        </w:rPr>
        <w:t xml:space="preserve"> generiert wird verworfen. Der neue Ansatz ist ein schritt zusätzlich zu machen, und</w:t>
      </w:r>
      <w:r w:rsidR="00E70C9C">
        <w:rPr>
          <w:lang w:eastAsia="de-DE"/>
        </w:rPr>
        <w:t xml:space="preserve"> </w:t>
      </w:r>
      <w:proofErr w:type="spellStart"/>
      <w:r w:rsidR="00E70C9C">
        <w:rPr>
          <w:lang w:eastAsia="de-DE"/>
        </w:rPr>
        <w:t>ChatGPT</w:t>
      </w:r>
      <w:proofErr w:type="spellEnd"/>
      <w:r w:rsidR="00E70C9C">
        <w:rPr>
          <w:lang w:eastAsia="de-DE"/>
        </w:rPr>
        <w:t xml:space="preserve"> </w:t>
      </w:r>
      <w:r w:rsidR="001615D6">
        <w:rPr>
          <w:lang w:eastAsia="de-DE"/>
        </w:rPr>
        <w:t xml:space="preserve">beizubringen, </w:t>
      </w:r>
      <w:proofErr w:type="spellStart"/>
      <w:r w:rsidR="001615D6">
        <w:rPr>
          <w:lang w:eastAsia="de-DE"/>
        </w:rPr>
        <w:t>PIFuHD</w:t>
      </w:r>
      <w:proofErr w:type="spellEnd"/>
      <w:r w:rsidR="001615D6">
        <w:rPr>
          <w:lang w:eastAsia="de-DE"/>
        </w:rPr>
        <w:t xml:space="preserve">-Kompatible </w:t>
      </w:r>
      <w:proofErr w:type="spellStart"/>
      <w:r w:rsidR="0058345F">
        <w:rPr>
          <w:lang w:eastAsia="de-DE"/>
        </w:rPr>
        <w:t>Midjourney-Promts</w:t>
      </w:r>
      <w:proofErr w:type="spellEnd"/>
      <w:r w:rsidR="0058345F">
        <w:rPr>
          <w:lang w:eastAsia="de-DE"/>
        </w:rPr>
        <w:t xml:space="preserve"> zu generieren.</w:t>
      </w:r>
    </w:p>
    <w:p w14:paraId="24DC6977" w14:textId="0BEB11A6" w:rsidR="006850BB" w:rsidRPr="006850BB" w:rsidRDefault="006850BB" w:rsidP="00B94914">
      <w:pPr>
        <w:rPr>
          <w:rFonts w:ascii="Times New Roman" w:hAnsi="Times New Roman" w:cs="Times New Roman"/>
          <w:sz w:val="24"/>
          <w:szCs w:val="24"/>
          <w:lang w:eastAsia="de-DE"/>
        </w:rPr>
      </w:pPr>
      <w:r w:rsidRPr="006850BB">
        <w:rPr>
          <w:lang w:eastAsia="de-DE"/>
        </w:rPr>
        <w:t xml:space="preserve">Mit dem </w:t>
      </w:r>
      <w:r w:rsidR="000A05BA">
        <w:rPr>
          <w:lang w:eastAsia="de-DE"/>
        </w:rPr>
        <w:t>f</w:t>
      </w:r>
      <w:r w:rsidRPr="006850BB">
        <w:rPr>
          <w:lang w:eastAsia="de-DE"/>
        </w:rPr>
        <w:t xml:space="preserve">olgenden Prompt </w:t>
      </w:r>
      <w:r w:rsidR="00D01B27">
        <w:rPr>
          <w:lang w:eastAsia="de-DE"/>
        </w:rPr>
        <w:t>wird</w:t>
      </w:r>
      <w:r w:rsidRPr="006850BB">
        <w:rPr>
          <w:lang w:eastAsia="de-DE"/>
        </w:rPr>
        <w:t xml:space="preserve"> </w:t>
      </w:r>
      <w:proofErr w:type="spellStart"/>
      <w:r w:rsidRPr="006850BB">
        <w:rPr>
          <w:lang w:eastAsia="de-DE"/>
        </w:rPr>
        <w:t>ChatGPT</w:t>
      </w:r>
      <w:proofErr w:type="spellEnd"/>
      <w:r w:rsidRPr="006850BB">
        <w:rPr>
          <w:lang w:eastAsia="de-DE"/>
        </w:rPr>
        <w:t xml:space="preserve"> dazu </w:t>
      </w:r>
      <w:r w:rsidR="00D01B27">
        <w:rPr>
          <w:lang w:eastAsia="de-DE"/>
        </w:rPr>
        <w:t>aufgefordert,</w:t>
      </w:r>
      <w:r w:rsidRPr="006850BB">
        <w:rPr>
          <w:lang w:eastAsia="de-DE"/>
        </w:rPr>
        <w:t xml:space="preserve"> die </w:t>
      </w:r>
      <w:proofErr w:type="spellStart"/>
      <w:r w:rsidRPr="006850BB">
        <w:rPr>
          <w:lang w:eastAsia="de-DE"/>
        </w:rPr>
        <w:t>Midjourney</w:t>
      </w:r>
      <w:proofErr w:type="spellEnd"/>
      <w:r w:rsidRPr="006850BB">
        <w:rPr>
          <w:lang w:eastAsia="de-DE"/>
        </w:rPr>
        <w:t>-Formel zu benutzen.</w:t>
      </w:r>
    </w:p>
    <w:p w14:paraId="6D1085CE" w14:textId="77C4D420" w:rsidR="00982CE2" w:rsidRDefault="00982CE2" w:rsidP="00982CE2">
      <w:pPr>
        <w:pStyle w:val="Beschriftung"/>
        <w:keepNext/>
        <w:jc w:val="center"/>
      </w:pPr>
      <w:bookmarkStart w:id="51" w:name="_Ref148908630"/>
      <w:r>
        <w:lastRenderedPageBreak/>
        <w:t xml:space="preserve">Tabelle </w:t>
      </w:r>
      <w:fldSimple w:instr=" SEQ Tabelle \* ARABIC ">
        <w:r>
          <w:rPr>
            <w:noProof/>
          </w:rPr>
          <w:t>7</w:t>
        </w:r>
      </w:fldSimple>
      <w:bookmarkEnd w:id="51"/>
      <w:r>
        <w:t xml:space="preserve">: </w:t>
      </w:r>
      <w:proofErr w:type="spellStart"/>
      <w:r>
        <w:t>ChatGPT</w:t>
      </w:r>
      <w:proofErr w:type="spellEnd"/>
      <w:r w:rsidR="00571FCA">
        <w:t>:</w:t>
      </w:r>
      <w:r>
        <w:t xml:space="preserve"> </w:t>
      </w:r>
      <w:proofErr w:type="spellStart"/>
      <w:r>
        <w:t>aufforderung</w:t>
      </w:r>
      <w:proofErr w:type="spellEnd"/>
      <w:r>
        <w:t xml:space="preserve"> </w:t>
      </w:r>
      <w:r w:rsidR="00291BAA">
        <w:t xml:space="preserve">zur </w:t>
      </w:r>
      <w:proofErr w:type="spellStart"/>
      <w:r w:rsidR="00291BAA">
        <w:t>benutzung</w:t>
      </w:r>
      <w:proofErr w:type="spellEnd"/>
      <w:r>
        <w:t xml:space="preserve"> der </w:t>
      </w:r>
      <w:proofErr w:type="spellStart"/>
      <w:r>
        <w:t>Midjourney</w:t>
      </w:r>
      <w:proofErr w:type="spellEnd"/>
      <w:r>
        <w:t>-</w:t>
      </w:r>
      <w:proofErr w:type="spellStart"/>
      <w:r>
        <w:t>Promt</w:t>
      </w:r>
      <w:proofErr w:type="spellEnd"/>
      <w:r>
        <w:t>-Formel</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2232C" w14:paraId="70C42F58"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C6A9" w14:textId="3F8B332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7774BFF4" wp14:editId="3C4EC632">
                  <wp:extent cx="352425" cy="352425"/>
                  <wp:effectExtent l="0" t="0" r="9525" b="9525"/>
                  <wp:docPr id="1467014113" name="Grafik 146701411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4113" name="Grafik 67"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FF5D"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 xml:space="preserve">Here is a </w:t>
            </w:r>
            <w:proofErr w:type="spellStart"/>
            <w:r w:rsidRPr="00EF3D2B">
              <w:rPr>
                <w:sz w:val="20"/>
                <w:szCs w:val="20"/>
                <w:lang w:val="en-GB" w:eastAsia="de-DE"/>
              </w:rPr>
              <w:t>MidJourney</w:t>
            </w:r>
            <w:proofErr w:type="spellEnd"/>
            <w:r w:rsidRPr="00EF3D2B">
              <w:rPr>
                <w:sz w:val="20"/>
                <w:szCs w:val="20"/>
                <w:lang w:val="en-GB" w:eastAsia="de-DE"/>
              </w:rPr>
              <w:t xml:space="preserve"> Prompt Formula:</w:t>
            </w:r>
          </w:p>
          <w:p w14:paraId="1AB44E95"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(image we're prompting), (5 descriptive keywords), (camera type), (camera lens type), (time of day), (style of photograph), (type of film)</w:t>
            </w:r>
          </w:p>
          <w:p w14:paraId="12375BA9"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Please respond with "yes" if you understand the formula</w:t>
            </w:r>
          </w:p>
        </w:tc>
      </w:tr>
      <w:tr w:rsidR="006850BB" w:rsidRPr="0062232C" w14:paraId="174525A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31B7" w14:textId="2A105060"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4F4E275" wp14:editId="60BD9A41">
                  <wp:extent cx="361950" cy="361950"/>
                  <wp:effectExtent l="0" t="0" r="0" b="0"/>
                  <wp:docPr id="731773251" name="Grafik 73177325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3251" name="Grafik 66"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FEF0"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Yes, I understand the formula.</w:t>
            </w:r>
          </w:p>
        </w:tc>
      </w:tr>
    </w:tbl>
    <w:p w14:paraId="52C1BFFF" w14:textId="39A7275B" w:rsidR="006850BB" w:rsidRPr="006850BB" w:rsidRDefault="00982CE2" w:rsidP="00982CE2">
      <w:pPr>
        <w:pStyle w:val="QuelleBeschriftung"/>
        <w:rPr>
          <w:rFonts w:ascii="Times New Roman" w:hAnsi="Times New Roman"/>
          <w:sz w:val="24"/>
          <w:szCs w:val="24"/>
          <w:lang w:val="en-GB"/>
        </w:rPr>
      </w:pPr>
      <w:r>
        <w:t xml:space="preserve">Quelle: eigene Darstellung, in Anlehnung an </w:t>
      </w:r>
      <w:proofErr w:type="spellStart"/>
      <w:r>
        <w:t>ChatGPT</w:t>
      </w:r>
      <w:proofErr w:type="spellEnd"/>
    </w:p>
    <w:p w14:paraId="166A3E47" w14:textId="66660C28" w:rsidR="006850BB" w:rsidRPr="006850BB" w:rsidRDefault="008D01CC" w:rsidP="00B94914">
      <w:pPr>
        <w:rPr>
          <w:rFonts w:ascii="Times New Roman" w:hAnsi="Times New Roman" w:cs="Times New Roman"/>
          <w:sz w:val="24"/>
          <w:szCs w:val="24"/>
          <w:lang w:eastAsia="de-DE"/>
        </w:rPr>
      </w:pPr>
      <w:r>
        <w:rPr>
          <w:lang w:eastAsia="de-DE"/>
        </w:rPr>
        <w:t xml:space="preserve">In </w:t>
      </w:r>
      <w:r w:rsidR="007E715D">
        <w:rPr>
          <w:lang w:eastAsia="de-DE"/>
        </w:rPr>
        <w:t xml:space="preserve">der </w:t>
      </w:r>
      <w:r w:rsidR="00AA5185">
        <w:rPr>
          <w:lang w:eastAsia="de-DE"/>
        </w:rPr>
        <w:fldChar w:fldCharType="begin"/>
      </w:r>
      <w:r w:rsidR="00AA5185">
        <w:rPr>
          <w:lang w:eastAsia="de-DE"/>
        </w:rPr>
        <w:instrText xml:space="preserve"> REF _Ref148908630 \h </w:instrText>
      </w:r>
      <w:r w:rsidR="00AA5185">
        <w:rPr>
          <w:lang w:eastAsia="de-DE"/>
        </w:rPr>
      </w:r>
      <w:r w:rsidR="00AA5185">
        <w:rPr>
          <w:lang w:eastAsia="de-DE"/>
        </w:rPr>
        <w:fldChar w:fldCharType="separate"/>
      </w:r>
      <w:r w:rsidR="00AA5185">
        <w:t xml:space="preserve">Tabelle </w:t>
      </w:r>
      <w:r w:rsidR="00AA5185">
        <w:rPr>
          <w:noProof/>
        </w:rPr>
        <w:t>7</w:t>
      </w:r>
      <w:r w:rsidR="00AA5185">
        <w:rPr>
          <w:lang w:eastAsia="de-DE"/>
        </w:rPr>
        <w:fldChar w:fldCharType="end"/>
      </w:r>
      <w:r>
        <w:rPr>
          <w:lang w:eastAsia="de-DE"/>
        </w:rPr>
        <w:t xml:space="preserve"> </w:t>
      </w:r>
      <w:r w:rsidR="00BA6E73">
        <w:rPr>
          <w:lang w:eastAsia="de-DE"/>
        </w:rPr>
        <w:t xml:space="preserve">hat </w:t>
      </w:r>
      <w:proofErr w:type="spellStart"/>
      <w:r w:rsidR="006850BB" w:rsidRPr="006850BB">
        <w:rPr>
          <w:lang w:eastAsia="de-DE"/>
        </w:rPr>
        <w:t>Chat</w:t>
      </w:r>
      <w:r w:rsidR="00DE6DB8">
        <w:rPr>
          <w:lang w:eastAsia="de-DE"/>
        </w:rPr>
        <w:t>GPT</w:t>
      </w:r>
      <w:r w:rsidR="006850BB" w:rsidRPr="006850BB">
        <w:rPr>
          <w:lang w:eastAsia="de-DE"/>
        </w:rPr>
        <w:t>hat</w:t>
      </w:r>
      <w:proofErr w:type="spellEnd"/>
      <w:r w:rsidR="006850BB" w:rsidRPr="006850BB">
        <w:rPr>
          <w:lang w:eastAsia="de-DE"/>
        </w:rPr>
        <w:t xml:space="preserve"> bestätigt, </w:t>
      </w:r>
      <w:proofErr w:type="gramStart"/>
      <w:r w:rsidR="009E26D1">
        <w:rPr>
          <w:lang w:eastAsia="de-DE"/>
        </w:rPr>
        <w:t>das</w:t>
      </w:r>
      <w:proofErr w:type="gramEnd"/>
      <w:r w:rsidR="006850BB" w:rsidRPr="006850BB">
        <w:rPr>
          <w:lang w:eastAsia="de-DE"/>
        </w:rPr>
        <w:t xml:space="preserve"> er die </w:t>
      </w:r>
      <w:proofErr w:type="spellStart"/>
      <w:r w:rsidR="006850BB" w:rsidRPr="006850BB">
        <w:rPr>
          <w:lang w:eastAsia="de-DE"/>
        </w:rPr>
        <w:t>Midjourney</w:t>
      </w:r>
      <w:proofErr w:type="spellEnd"/>
      <w:r w:rsidR="006850BB" w:rsidRPr="006850BB">
        <w:rPr>
          <w:lang w:eastAsia="de-DE"/>
        </w:rPr>
        <w:t xml:space="preserve">-Formel </w:t>
      </w:r>
      <w:r w:rsidR="009E26D1">
        <w:rPr>
          <w:lang w:eastAsia="de-DE"/>
        </w:rPr>
        <w:t>versteht</w:t>
      </w:r>
      <w:r w:rsidR="00202709">
        <w:rPr>
          <w:lang w:eastAsia="de-DE"/>
        </w:rPr>
        <w:t>.</w:t>
      </w:r>
      <w:r w:rsidR="006850BB" w:rsidRPr="006850BB">
        <w:rPr>
          <w:lang w:eastAsia="de-DE"/>
        </w:rPr>
        <w:t xml:space="preserve"> Mit dem nächsten Prompt wird </w:t>
      </w:r>
      <w:r w:rsidR="0098642E" w:rsidRPr="006850BB">
        <w:rPr>
          <w:lang w:eastAsia="de-DE"/>
        </w:rPr>
        <w:t>geprüft,</w:t>
      </w:r>
      <w:r w:rsidR="006850BB" w:rsidRPr="006850BB">
        <w:rPr>
          <w:lang w:eastAsia="de-DE"/>
        </w:rPr>
        <w:t xml:space="preserve"> ob </w:t>
      </w:r>
      <w:proofErr w:type="spellStart"/>
      <w:r w:rsidR="006850BB" w:rsidRPr="006850BB">
        <w:rPr>
          <w:lang w:eastAsia="de-DE"/>
        </w:rPr>
        <w:t>ChatGPT</w:t>
      </w:r>
      <w:proofErr w:type="spellEnd"/>
      <w:r w:rsidR="006850BB" w:rsidRPr="006850BB">
        <w:rPr>
          <w:lang w:eastAsia="de-DE"/>
        </w:rPr>
        <w:t xml:space="preserve"> die </w:t>
      </w:r>
      <w:proofErr w:type="spellStart"/>
      <w:r w:rsidR="006850BB" w:rsidRPr="006850BB">
        <w:rPr>
          <w:lang w:eastAsia="de-DE"/>
        </w:rPr>
        <w:t>Midjourney</w:t>
      </w:r>
      <w:proofErr w:type="spellEnd"/>
      <w:r w:rsidR="006850BB" w:rsidRPr="006850BB">
        <w:rPr>
          <w:lang w:eastAsia="de-DE"/>
        </w:rPr>
        <w:t xml:space="preserve">-Formel richtig anwendet und für </w:t>
      </w:r>
      <w:proofErr w:type="spellStart"/>
      <w:r w:rsidR="006850BB" w:rsidRPr="006850BB">
        <w:rPr>
          <w:lang w:eastAsia="de-DE"/>
        </w:rPr>
        <w:t>Midjourney</w:t>
      </w:r>
      <w:proofErr w:type="spellEnd"/>
      <w:r w:rsidR="006850BB" w:rsidRPr="006850BB">
        <w:rPr>
          <w:lang w:eastAsia="de-DE"/>
        </w:rPr>
        <w:t xml:space="preserve"> </w:t>
      </w:r>
      <w:r w:rsidR="00122A01">
        <w:rPr>
          <w:lang w:eastAsia="de-DE"/>
        </w:rPr>
        <w:t xml:space="preserve">besser </w:t>
      </w:r>
      <w:r w:rsidR="006850BB" w:rsidRPr="006850BB">
        <w:rPr>
          <w:lang w:eastAsia="de-DE"/>
        </w:rPr>
        <w:t>strukturiertere Promp</w:t>
      </w:r>
      <w:r w:rsidR="00122A01">
        <w:rPr>
          <w:lang w:eastAsia="de-DE"/>
        </w:rPr>
        <w:t>t</w:t>
      </w:r>
      <w:r w:rsidR="006850BB" w:rsidRPr="006850BB">
        <w:rPr>
          <w:lang w:eastAsia="de-DE"/>
        </w:rPr>
        <w:t>s generiert. Getestet wird das mit einer Aufforderung einen Abendteurer mit Fuchskopf.</w:t>
      </w:r>
    </w:p>
    <w:p w14:paraId="149A6163" w14:textId="00375233" w:rsidR="00213813" w:rsidRDefault="00213813" w:rsidP="00213813">
      <w:pPr>
        <w:pStyle w:val="Beschriftung"/>
        <w:keepNext/>
        <w:jc w:val="center"/>
      </w:pPr>
      <w:bookmarkStart w:id="52" w:name="_Ref148909198"/>
      <w:r>
        <w:t xml:space="preserve">Tabelle </w:t>
      </w:r>
      <w:fldSimple w:instr=" SEQ Tabelle \* ARABIC ">
        <w:r>
          <w:rPr>
            <w:noProof/>
          </w:rPr>
          <w:t>8</w:t>
        </w:r>
      </w:fldSimple>
      <w:bookmarkEnd w:id="52"/>
      <w:r>
        <w:t xml:space="preserve">: </w:t>
      </w:r>
      <w:proofErr w:type="spellStart"/>
      <w:r>
        <w:t>ChatGPT</w:t>
      </w:r>
      <w:proofErr w:type="spellEnd"/>
      <w:r>
        <w:t xml:space="preserve">: Fünf </w:t>
      </w:r>
      <w:proofErr w:type="spellStart"/>
      <w:r w:rsidR="000B27B3">
        <w:t>Midjourney</w:t>
      </w:r>
      <w:proofErr w:type="spellEnd"/>
      <w:r w:rsidR="000B27B3">
        <w:t>-</w:t>
      </w:r>
      <w:r>
        <w:t>Prompts - Videospielcharakter mit Fuchskopf</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DFFBFF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F972" w14:textId="66FB8B96"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1A09538" wp14:editId="4CE9B197">
                  <wp:extent cx="352425" cy="352425"/>
                  <wp:effectExtent l="0" t="0" r="9525" b="9525"/>
                  <wp:docPr id="1125268187" name="Grafik 112526818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68187" name="Grafik 65"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41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ein Mensch mit Fuchskopf.</w:t>
            </w:r>
          </w:p>
        </w:tc>
      </w:tr>
      <w:tr w:rsidR="006850BB" w:rsidRPr="0062232C" w14:paraId="7589BAD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4230" w14:textId="11CC82B3"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88962B5" wp14:editId="4555FF3C">
                  <wp:extent cx="361950" cy="361950"/>
                  <wp:effectExtent l="0" t="0" r="0" b="0"/>
                  <wp:docPr id="473422746" name="Grafik 47342274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2746" name="Grafik 64"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09C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deinen Videospielcharakter:</w:t>
            </w:r>
          </w:p>
          <w:p w14:paraId="7AE6BEB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012EEE1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(scholar, fox, tree, close-up camera, afternoon, tranquil, sepia film)</w:t>
            </w:r>
          </w:p>
          <w:p w14:paraId="006F9A3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(adventurer, fox, cave, wide-angle camera, night, adventurous, high-contrast film)</w:t>
            </w:r>
          </w:p>
          <w:p w14:paraId="547C88AC"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48941F8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5. A fox-headed thief sneaking through a medieval city at night, using the shadows to remain undetected.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19C9BCCC" w14:textId="77777777" w:rsidR="002F3281" w:rsidRPr="006850BB" w:rsidRDefault="002F3281" w:rsidP="002F3281">
      <w:pPr>
        <w:pStyle w:val="QuelleBeschriftung"/>
        <w:rPr>
          <w:rFonts w:ascii="Times New Roman" w:hAnsi="Times New Roman"/>
          <w:sz w:val="24"/>
          <w:szCs w:val="24"/>
          <w:lang w:val="en-GB"/>
        </w:rPr>
      </w:pPr>
      <w:r>
        <w:lastRenderedPageBreak/>
        <w:t xml:space="preserve">Quelle: eigene Darstellung, in Anlehnung an </w:t>
      </w:r>
      <w:proofErr w:type="spellStart"/>
      <w:r>
        <w:t>ChatGPT</w:t>
      </w:r>
      <w:proofErr w:type="spellEnd"/>
    </w:p>
    <w:p w14:paraId="3D0499C2" w14:textId="2F135BC7" w:rsidR="006850BB" w:rsidRPr="006850BB" w:rsidRDefault="00AE12F5" w:rsidP="00B94914">
      <w:pPr>
        <w:rPr>
          <w:rFonts w:ascii="Times New Roman" w:hAnsi="Times New Roman" w:cs="Times New Roman"/>
          <w:sz w:val="24"/>
          <w:szCs w:val="24"/>
          <w:lang w:eastAsia="de-DE"/>
        </w:rPr>
      </w:pPr>
      <w:r>
        <w:rPr>
          <w:lang w:eastAsia="de-DE"/>
        </w:rPr>
        <w:fldChar w:fldCharType="begin"/>
      </w:r>
      <w:r>
        <w:rPr>
          <w:lang w:eastAsia="de-DE"/>
        </w:rPr>
        <w:instrText xml:space="preserve"> REF _Ref148909198 \h </w:instrText>
      </w:r>
      <w:r>
        <w:rPr>
          <w:lang w:eastAsia="de-DE"/>
        </w:rPr>
      </w:r>
      <w:r>
        <w:rPr>
          <w:lang w:eastAsia="de-DE"/>
        </w:rPr>
        <w:fldChar w:fldCharType="separate"/>
      </w:r>
      <w:r>
        <w:t xml:space="preserve">Tabelle </w:t>
      </w:r>
      <w:r>
        <w:rPr>
          <w:noProof/>
        </w:rPr>
        <w:t>8</w:t>
      </w:r>
      <w:r>
        <w:rPr>
          <w:lang w:eastAsia="de-DE"/>
        </w:rPr>
        <w:fldChar w:fldCharType="end"/>
      </w:r>
      <w:r>
        <w:rPr>
          <w:lang w:eastAsia="de-DE"/>
        </w:rPr>
        <w:t xml:space="preserve"> zeigt d</w:t>
      </w:r>
      <w:r w:rsidR="006850BB" w:rsidRPr="006850BB">
        <w:rPr>
          <w:lang w:eastAsia="de-DE"/>
        </w:rPr>
        <w:t>e</w:t>
      </w:r>
      <w:r>
        <w:rPr>
          <w:lang w:eastAsia="de-DE"/>
        </w:rPr>
        <w:t>n</w:t>
      </w:r>
      <w:r w:rsidR="006850BB" w:rsidRPr="006850BB">
        <w:rPr>
          <w:lang w:eastAsia="de-DE"/>
        </w:rPr>
        <w:t xml:space="preserve"> ersten Versuch eine Ausgabe von </w:t>
      </w:r>
      <w:proofErr w:type="spellStart"/>
      <w:r w:rsidR="006850BB" w:rsidRPr="006850BB">
        <w:rPr>
          <w:lang w:eastAsia="de-DE"/>
        </w:rPr>
        <w:t>ChatGPT</w:t>
      </w:r>
      <w:proofErr w:type="spellEnd"/>
      <w:r w:rsidR="006850BB" w:rsidRPr="006850BB">
        <w:rPr>
          <w:lang w:eastAsia="de-DE"/>
        </w:rPr>
        <w:t xml:space="preserve"> mit der </w:t>
      </w:r>
      <w:proofErr w:type="spellStart"/>
      <w:r w:rsidR="006850BB" w:rsidRPr="006850BB">
        <w:rPr>
          <w:lang w:eastAsia="de-DE"/>
        </w:rPr>
        <w:t>Midjourney</w:t>
      </w:r>
      <w:proofErr w:type="spellEnd"/>
      <w:r w:rsidR="006850BB" w:rsidRPr="006850BB">
        <w:rPr>
          <w:lang w:eastAsia="de-DE"/>
        </w:rPr>
        <w:t xml:space="preserve">-Formel wurde ein Ergebnis generiert, welches mit Klammern ausgegeben </w:t>
      </w:r>
      <w:r w:rsidR="00A55487">
        <w:rPr>
          <w:lang w:eastAsia="de-DE"/>
        </w:rPr>
        <w:t>wird</w:t>
      </w:r>
      <w:r w:rsidR="006850BB" w:rsidRPr="006850BB">
        <w:rPr>
          <w:lang w:eastAsia="de-DE"/>
        </w:rPr>
        <w:t xml:space="preserve">. Mit einem einfachen Prompt </w:t>
      </w:r>
      <w:r w:rsidR="007C0E2F">
        <w:rPr>
          <w:lang w:eastAsia="de-DE"/>
        </w:rPr>
        <w:t>werden</w:t>
      </w:r>
      <w:r w:rsidR="006850BB" w:rsidRPr="006850BB">
        <w:rPr>
          <w:lang w:eastAsia="de-DE"/>
        </w:rPr>
        <w:t xml:space="preserve"> diese Klammern für zukünftige Prompts vermieden.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183A85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7A92" w14:textId="5B86B381"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99C79AA" wp14:editId="77EFFDD4">
                  <wp:extent cx="352425" cy="352425"/>
                  <wp:effectExtent l="0" t="0" r="9525" b="9525"/>
                  <wp:docPr id="114958077" name="Grafik 11495807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77" name="Grafik 63"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1DB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ohne die Klammern.</w:t>
            </w:r>
          </w:p>
        </w:tc>
      </w:tr>
      <w:tr w:rsidR="006850BB" w:rsidRPr="0062232C" w14:paraId="7CA5ED81"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CD7EF" w14:textId="3402F595"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32F46CA3" wp14:editId="781E46F6">
                  <wp:extent cx="361950" cy="361950"/>
                  <wp:effectExtent l="0" t="0" r="0" b="0"/>
                  <wp:docPr id="421137003" name="Grafik 4211370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7003" name="Grafik 62"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C19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die 5 </w:t>
            </w:r>
            <w:proofErr w:type="spellStart"/>
            <w:r w:rsidRPr="006850BB">
              <w:rPr>
                <w:lang w:eastAsia="de-DE"/>
              </w:rPr>
              <w:t>MidJourney</w:t>
            </w:r>
            <w:proofErr w:type="spellEnd"/>
            <w:r w:rsidRPr="006850BB">
              <w:rPr>
                <w:lang w:eastAsia="de-DE"/>
              </w:rPr>
              <w:t xml:space="preserve"> Prompts für deinen Videospielcharakter, </w:t>
            </w:r>
            <w:proofErr w:type="gramStart"/>
            <w:r w:rsidRPr="006850BB">
              <w:rPr>
                <w:lang w:eastAsia="de-DE"/>
              </w:rPr>
              <w:t>einen Mensch</w:t>
            </w:r>
            <w:proofErr w:type="gramEnd"/>
            <w:r w:rsidRPr="006850BB">
              <w:rPr>
                <w:lang w:eastAsia="de-DE"/>
              </w:rPr>
              <w:t xml:space="preserve"> mit Fuchskopf:</w:t>
            </w:r>
          </w:p>
          <w:p w14:paraId="3794A36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A humanoid fox warrior standing atop a cliff, overlooking a sprawling forest below. The warrior is wielding a sword and wearing </w:t>
            </w:r>
            <w:proofErr w:type="spellStart"/>
            <w:r w:rsidRPr="006850BB">
              <w:rPr>
                <w:lang w:val="en-GB" w:eastAsia="de-DE"/>
              </w:rPr>
              <w:t>armor</w:t>
            </w:r>
            <w:proofErr w:type="spellEnd"/>
            <w:r w:rsidRPr="006850BB">
              <w:rPr>
                <w:lang w:val="en-GB" w:eastAsia="de-DE"/>
              </w:rPr>
              <w:t xml:space="preserve"> made of leather and metal. Keywords: warrior, fox, cliff, aerial camera, dawn, dramatic, </w:t>
            </w:r>
            <w:proofErr w:type="gramStart"/>
            <w:r w:rsidRPr="006850BB">
              <w:rPr>
                <w:lang w:val="en-GB" w:eastAsia="de-DE"/>
              </w:rPr>
              <w:t>black</w:t>
            </w:r>
            <w:proofErr w:type="gramEnd"/>
            <w:r w:rsidRPr="006850BB">
              <w:rPr>
                <w:lang w:val="en-GB" w:eastAsia="de-DE"/>
              </w:rPr>
              <w:t xml:space="preserve"> and white film.</w:t>
            </w:r>
          </w:p>
          <w:p w14:paraId="5C4DEB4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Keywords: scholar, fox, tree, close-up camera, afternoon, tranquil, sepia film.</w:t>
            </w:r>
          </w:p>
          <w:p w14:paraId="3446FCF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Keywords: adventurer, fox, cave, wide-angle camera, night, adventurous, high-contrast film.</w:t>
            </w:r>
          </w:p>
          <w:p w14:paraId="2263A69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A fox-headed farmer tending to their crops in a peaceful meadow, surrounded by </w:t>
            </w:r>
            <w:proofErr w:type="spellStart"/>
            <w:r w:rsidRPr="006850BB">
              <w:rPr>
                <w:lang w:val="en-GB" w:eastAsia="de-DE"/>
              </w:rPr>
              <w:t>colorful</w:t>
            </w:r>
            <w:proofErr w:type="spellEnd"/>
            <w:r w:rsidRPr="006850BB">
              <w:rPr>
                <w:lang w:val="en-GB" w:eastAsia="de-DE"/>
              </w:rPr>
              <w:t xml:space="preserve"> wildflowers. Keywords: farmer, fox, meadow, medium shot camera, morning, serene, </w:t>
            </w:r>
            <w:proofErr w:type="spellStart"/>
            <w:r w:rsidRPr="006850BB">
              <w:rPr>
                <w:lang w:val="en-GB" w:eastAsia="de-DE"/>
              </w:rPr>
              <w:t>color</w:t>
            </w:r>
            <w:proofErr w:type="spellEnd"/>
            <w:r w:rsidRPr="006850BB">
              <w:rPr>
                <w:lang w:val="en-GB" w:eastAsia="de-DE"/>
              </w:rPr>
              <w:t xml:space="preserve"> film.</w:t>
            </w:r>
          </w:p>
          <w:p w14:paraId="63F9AE7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A fox-headed thief sneaking through a medieval city at night, using the shadows to remain undetected. Keywords: thief, fox, city, low-angle camera, night, mysterious, </w:t>
            </w:r>
            <w:proofErr w:type="gramStart"/>
            <w:r w:rsidRPr="006850BB">
              <w:rPr>
                <w:lang w:val="en-GB" w:eastAsia="de-DE"/>
              </w:rPr>
              <w:t>black</w:t>
            </w:r>
            <w:proofErr w:type="gramEnd"/>
            <w:r w:rsidRPr="006850BB">
              <w:rPr>
                <w:lang w:val="en-GB" w:eastAsia="de-DE"/>
              </w:rPr>
              <w:t xml:space="preserve"> and white film.</w:t>
            </w:r>
          </w:p>
        </w:tc>
      </w:tr>
    </w:tbl>
    <w:p w14:paraId="71A40B67" w14:textId="05084CF1" w:rsidR="006850BB" w:rsidRPr="006850BB" w:rsidRDefault="007D5A9E" w:rsidP="00B94914">
      <w:pPr>
        <w:rPr>
          <w:rFonts w:ascii="Times New Roman" w:hAnsi="Times New Roman" w:cs="Times New Roman"/>
          <w:sz w:val="24"/>
          <w:szCs w:val="24"/>
          <w:lang w:eastAsia="de-DE"/>
        </w:rPr>
      </w:pPr>
      <w:r>
        <w:rPr>
          <w:lang w:eastAsia="de-DE"/>
        </w:rPr>
        <w:lastRenderedPageBreak/>
        <w:t>In Tabelle XXX</w:t>
      </w:r>
      <w:r w:rsidR="00770ABE">
        <w:rPr>
          <w:lang w:eastAsia="de-DE"/>
        </w:rPr>
        <w:t xml:space="preserve"> ist zu sehen, das </w:t>
      </w:r>
      <w:proofErr w:type="spellStart"/>
      <w:r w:rsidR="00770ABE">
        <w:rPr>
          <w:lang w:eastAsia="de-DE"/>
        </w:rPr>
        <w:t>ChatGPT</w:t>
      </w:r>
      <w:proofErr w:type="spellEnd"/>
      <w:r w:rsidR="00290A75">
        <w:rPr>
          <w:lang w:eastAsia="de-DE"/>
        </w:rPr>
        <w:t xml:space="preserve"> </w:t>
      </w:r>
      <w:r w:rsidR="006850BB" w:rsidRPr="006850BB">
        <w:rPr>
          <w:lang w:eastAsia="de-DE"/>
        </w:rPr>
        <w:t xml:space="preserve">die Klammern aus den </w:t>
      </w:r>
      <w:proofErr w:type="spellStart"/>
      <w:r w:rsidR="006850BB" w:rsidRPr="006850BB">
        <w:rPr>
          <w:lang w:eastAsia="de-DE"/>
        </w:rPr>
        <w:t>Midjourney-Promts</w:t>
      </w:r>
      <w:proofErr w:type="spellEnd"/>
      <w:r w:rsidR="006850BB" w:rsidRPr="006850BB">
        <w:rPr>
          <w:lang w:eastAsia="de-DE"/>
        </w:rPr>
        <w:t xml:space="preserve"> von entfernt </w:t>
      </w:r>
      <w:r w:rsidR="00C03391">
        <w:rPr>
          <w:lang w:eastAsia="de-DE"/>
        </w:rPr>
        <w:t>hat</w:t>
      </w:r>
      <w:r w:rsidR="003E55AF">
        <w:rPr>
          <w:lang w:eastAsia="de-DE"/>
        </w:rPr>
        <w:t xml:space="preserve">. Die von </w:t>
      </w:r>
      <w:proofErr w:type="spellStart"/>
      <w:r w:rsidR="003E55AF">
        <w:rPr>
          <w:lang w:eastAsia="de-DE"/>
        </w:rPr>
        <w:t>ChatGPT</w:t>
      </w:r>
      <w:proofErr w:type="spellEnd"/>
      <w:r w:rsidR="003E55AF">
        <w:rPr>
          <w:lang w:eastAsia="de-DE"/>
        </w:rPr>
        <w:t xml:space="preserve"> </w:t>
      </w:r>
      <w:r w:rsidR="00072BE8">
        <w:rPr>
          <w:lang w:eastAsia="de-DE"/>
        </w:rPr>
        <w:t>erzeugten</w:t>
      </w:r>
      <w:r w:rsidR="003E55AF">
        <w:rPr>
          <w:lang w:eastAsia="de-DE"/>
        </w:rPr>
        <w:t xml:space="preserve"> Prompts werden</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3D5666C1" w14:textId="77777777" w:rsidR="006850BB" w:rsidRPr="006850BB" w:rsidRDefault="006850BB" w:rsidP="00B94914">
      <w:pPr>
        <w:rPr>
          <w:rFonts w:ascii="Times New Roman" w:hAnsi="Times New Roman" w:cs="Times New Roman"/>
          <w:sz w:val="24"/>
          <w:szCs w:val="24"/>
          <w:lang w:eastAsia="de-DE"/>
        </w:rPr>
      </w:pPr>
    </w:p>
    <w:p w14:paraId="36B0C92A" w14:textId="57706DB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5F8890C" wp14:editId="4C594B37">
            <wp:extent cx="2162175" cy="2162175"/>
            <wp:effectExtent l="0" t="0" r="9525" b="9525"/>
            <wp:docPr id="351623376" name="Grafik 351623376" descr="Ein Bild, das PC-Spiel, Natur, Höh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3376" name="Grafik 61" descr="Ein Bild, das PC-Spiel, Natur, Höhle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7221BF0" w14:textId="77777777" w:rsidR="006850BB" w:rsidRPr="006850BB" w:rsidRDefault="006850BB" w:rsidP="00B94914">
      <w:pPr>
        <w:rPr>
          <w:rFonts w:ascii="Times New Roman" w:hAnsi="Times New Roman" w:cs="Times New Roman"/>
          <w:sz w:val="24"/>
          <w:szCs w:val="24"/>
          <w:lang w:eastAsia="de-DE"/>
        </w:rPr>
      </w:pPr>
    </w:p>
    <w:p w14:paraId="32968B33" w14:textId="2E79331B" w:rsidR="006850BB" w:rsidRPr="006850BB" w:rsidRDefault="00841F6F" w:rsidP="00B94914">
      <w:pPr>
        <w:rPr>
          <w:rFonts w:ascii="Times New Roman" w:hAnsi="Times New Roman" w:cs="Times New Roman"/>
          <w:sz w:val="24"/>
          <w:szCs w:val="24"/>
          <w:lang w:eastAsia="de-DE"/>
        </w:rPr>
      </w:pPr>
      <w:r>
        <w:rPr>
          <w:lang w:eastAsia="de-DE"/>
        </w:rPr>
        <w:t>Das Ergebnis aus</w:t>
      </w:r>
      <w:r w:rsidR="007547A7">
        <w:rPr>
          <w:lang w:eastAsia="de-DE"/>
        </w:rPr>
        <w:t xml:space="preserve"> </w:t>
      </w:r>
      <w:r w:rsidR="00E63A78">
        <w:rPr>
          <w:lang w:eastAsia="de-DE"/>
        </w:rPr>
        <w:t>dem Prompt aus Tabelle XXX</w:t>
      </w:r>
      <w:r w:rsidR="007547A7">
        <w:rPr>
          <w:lang w:eastAsia="de-DE"/>
        </w:rPr>
        <w:t xml:space="preserve"> </w:t>
      </w:r>
      <w:r w:rsidR="00D450AF">
        <w:rPr>
          <w:lang w:eastAsia="de-DE"/>
        </w:rPr>
        <w:t>ist in Abbildung XX zu</w:t>
      </w:r>
      <w:r w:rsidR="007547A7">
        <w:rPr>
          <w:lang w:eastAsia="de-DE"/>
        </w:rPr>
        <w:t xml:space="preserve"> betrachten</w:t>
      </w:r>
      <w:r w:rsidR="00D3415C">
        <w:rPr>
          <w:lang w:eastAsia="de-DE"/>
        </w:rPr>
        <w:t xml:space="preserve">. </w:t>
      </w:r>
      <w:r w:rsidR="008C1F3D">
        <w:rPr>
          <w:lang w:eastAsia="de-DE"/>
        </w:rPr>
        <w:t xml:space="preserve">Der </w:t>
      </w:r>
      <w:r w:rsidR="007E0E55">
        <w:rPr>
          <w:lang w:eastAsia="de-DE"/>
        </w:rPr>
        <w:t>Test</w:t>
      </w:r>
      <w:r w:rsidR="005E0FC1">
        <w:rPr>
          <w:lang w:eastAsia="de-DE"/>
        </w:rPr>
        <w:t xml:space="preserve"> </w:t>
      </w:r>
      <w:r w:rsidR="006850BB" w:rsidRPr="006850BB">
        <w:rPr>
          <w:lang w:eastAsia="de-DE"/>
        </w:rPr>
        <w:t xml:space="preserve">mit einem </w:t>
      </w:r>
      <w:r w:rsidR="007E0E55">
        <w:rPr>
          <w:lang w:eastAsia="de-DE"/>
        </w:rPr>
        <w:t>Videospielcharakter</w:t>
      </w:r>
      <w:r w:rsidR="006850BB" w:rsidRPr="006850BB">
        <w:rPr>
          <w:lang w:eastAsia="de-DE"/>
        </w:rPr>
        <w:t xml:space="preserve"> mit Fuchskopf, lässt noch keine </w:t>
      </w:r>
      <w:r w:rsidR="008154E6" w:rsidRPr="006850BB">
        <w:rPr>
          <w:lang w:eastAsia="de-DE"/>
        </w:rPr>
        <w:t>Schlüsse</w:t>
      </w:r>
      <w:r w:rsidR="006850BB" w:rsidRPr="006850BB">
        <w:rPr>
          <w:lang w:eastAsia="de-DE"/>
        </w:rPr>
        <w:t xml:space="preserve"> zu, zu sagen, ob das Ergebnis</w:t>
      </w:r>
      <w:r w:rsidR="008154E6">
        <w:rPr>
          <w:lang w:eastAsia="de-DE"/>
        </w:rPr>
        <w:t xml:space="preserve">, </w:t>
      </w:r>
      <w:r w:rsidR="006850BB" w:rsidRPr="006850BB">
        <w:rPr>
          <w:lang w:eastAsia="de-DE"/>
        </w:rPr>
        <w:t xml:space="preserve">besser ist als die Ausgabe von </w:t>
      </w:r>
      <w:proofErr w:type="spellStart"/>
      <w:r w:rsidR="006850BB" w:rsidRPr="006850BB">
        <w:rPr>
          <w:lang w:eastAsia="de-DE"/>
        </w:rPr>
        <w:t>Midjourney</w:t>
      </w:r>
      <w:proofErr w:type="spellEnd"/>
      <w:r w:rsidR="006850BB" w:rsidRPr="006850BB">
        <w:rPr>
          <w:lang w:eastAsia="de-DE"/>
        </w:rPr>
        <w:t xml:space="preserve"> </w:t>
      </w:r>
      <w:proofErr w:type="spellStart"/>
      <w:r w:rsidR="00387536">
        <w:rPr>
          <w:lang w:eastAsia="de-DE"/>
        </w:rPr>
        <w:t>ind</w:t>
      </w:r>
      <w:proofErr w:type="spellEnd"/>
      <w:r w:rsidR="00387536">
        <w:rPr>
          <w:lang w:eastAsia="de-DE"/>
        </w:rPr>
        <w:t xml:space="preserve"> Abbildung XXX </w:t>
      </w:r>
      <w:r w:rsidR="006850BB" w:rsidRPr="006850BB">
        <w:rPr>
          <w:lang w:eastAsia="de-DE"/>
        </w:rPr>
        <w:t>davor. Ein weiter Test mit Martin Luther muss durchgeführt werden.</w:t>
      </w:r>
    </w:p>
    <w:p w14:paraId="09FF5FC5" w14:textId="72847C2D" w:rsidR="006850BB" w:rsidRPr="006850BB" w:rsidRDefault="006850BB" w:rsidP="00B94914">
      <w:pPr>
        <w:rPr>
          <w:rFonts w:ascii="Times New Roman" w:hAnsi="Times New Roman" w:cs="Times New Roman"/>
          <w:sz w:val="24"/>
          <w:szCs w:val="24"/>
          <w:lang w:eastAsia="de-DE"/>
        </w:rPr>
      </w:pPr>
      <w:r w:rsidRPr="006850BB">
        <w:rPr>
          <w:lang w:eastAsia="de-DE"/>
        </w:rPr>
        <w:t xml:space="preserve">Für </w:t>
      </w:r>
      <w:r w:rsidR="00BA6986">
        <w:rPr>
          <w:lang w:eastAsia="de-DE"/>
        </w:rPr>
        <w:t>einen weiteren</w:t>
      </w:r>
      <w:r w:rsidRPr="006850BB">
        <w:rPr>
          <w:lang w:eastAsia="de-DE"/>
        </w:rPr>
        <w:t xml:space="preserve"> Versuch wird </w:t>
      </w:r>
      <w:proofErr w:type="spellStart"/>
      <w:r w:rsidRPr="006850BB">
        <w:rPr>
          <w:lang w:eastAsia="de-DE"/>
        </w:rPr>
        <w:t>ChatGPT</w:t>
      </w:r>
      <w:proofErr w:type="spellEnd"/>
      <w:r w:rsidRPr="006850BB">
        <w:rPr>
          <w:lang w:eastAsia="de-DE"/>
        </w:rPr>
        <w:t xml:space="preserve"> aufgefordert, Prompts für </w:t>
      </w:r>
      <w:proofErr w:type="spellStart"/>
      <w:r w:rsidRPr="006850BB">
        <w:rPr>
          <w:lang w:eastAsia="de-DE"/>
        </w:rPr>
        <w:t>Midjourney</w:t>
      </w:r>
      <w:proofErr w:type="spellEnd"/>
      <w:r w:rsidRPr="006850BB">
        <w:rPr>
          <w:lang w:eastAsia="de-DE"/>
        </w:rPr>
        <w:t xml:space="preserve"> zu erstellen, mit Hilfe der </w:t>
      </w:r>
      <w:proofErr w:type="spellStart"/>
      <w:r w:rsidRPr="006850BB">
        <w:rPr>
          <w:lang w:eastAsia="de-DE"/>
        </w:rPr>
        <w:t>Midjourney</w:t>
      </w:r>
      <w:proofErr w:type="spellEnd"/>
      <w:r w:rsidRPr="006850BB">
        <w:rPr>
          <w:lang w:eastAsia="de-DE"/>
        </w:rPr>
        <w:t>-Formel</w:t>
      </w:r>
      <w:r w:rsidR="00BB3E24">
        <w:rPr>
          <w:lang w:eastAsia="de-DE"/>
        </w:rPr>
        <w:t xml:space="preserve">, diesmal mit Martin Luther </w:t>
      </w:r>
      <w:r w:rsidR="0040175C">
        <w:rPr>
          <w:lang w:eastAsia="de-DE"/>
        </w:rPr>
        <w:t>als Videospielcharakter</w:t>
      </w:r>
      <w:r w:rsidRPr="006850BB">
        <w:rPr>
          <w:lang w:eastAsia="de-DE"/>
        </w:rPr>
        <w: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3D08977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BB5F" w14:textId="32F89BA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0AAE776A" wp14:editId="1EECA7D9">
                  <wp:extent cx="352425" cy="352425"/>
                  <wp:effectExtent l="0" t="0" r="9525" b="9525"/>
                  <wp:docPr id="1031384463" name="Grafik 103138446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4463" name="Grafik 60"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E4D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erstelle mir 5 </w:t>
            </w:r>
            <w:proofErr w:type="spellStart"/>
            <w:r w:rsidRPr="006850BB">
              <w:rPr>
                <w:lang w:eastAsia="de-DE"/>
              </w:rPr>
              <w:t>MidJourney</w:t>
            </w:r>
            <w:proofErr w:type="spellEnd"/>
            <w:r w:rsidRPr="006850BB">
              <w:rPr>
                <w:lang w:eastAsia="de-DE"/>
              </w:rPr>
              <w:t xml:space="preserve"> </w:t>
            </w:r>
            <w:proofErr w:type="spellStart"/>
            <w:r w:rsidRPr="006850BB">
              <w:rPr>
                <w:lang w:eastAsia="de-DE"/>
              </w:rPr>
              <w:t>Promps</w:t>
            </w:r>
            <w:proofErr w:type="spellEnd"/>
            <w:r w:rsidRPr="006850BB">
              <w:rPr>
                <w:lang w:eastAsia="de-DE"/>
              </w:rPr>
              <w:t xml:space="preserve"> für ein Videospielcharakter. Der Videospielcharakter ist Martin Luther.</w:t>
            </w:r>
          </w:p>
        </w:tc>
      </w:tr>
      <w:tr w:rsidR="006850BB" w:rsidRPr="0062232C" w14:paraId="7D40A9E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ADFF" w14:textId="50AF92BE"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227E01E" wp14:editId="5B7917C2">
                  <wp:extent cx="361950" cy="361950"/>
                  <wp:effectExtent l="0" t="0" r="0" b="0"/>
                  <wp:docPr id="727117359" name="Grafik 72711735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7359" name="Grafik 59"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B9D3"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Gerne, hier sind fünf </w:t>
            </w:r>
            <w:proofErr w:type="spellStart"/>
            <w:r w:rsidRPr="006850BB">
              <w:rPr>
                <w:lang w:eastAsia="de-DE"/>
              </w:rPr>
              <w:t>MidJourney</w:t>
            </w:r>
            <w:proofErr w:type="spellEnd"/>
            <w:r w:rsidRPr="006850BB">
              <w:rPr>
                <w:lang w:eastAsia="de-DE"/>
              </w:rPr>
              <w:t xml:space="preserve"> Prompts für deinen Videospielcharakter Martin Luther:</w:t>
            </w:r>
          </w:p>
          <w:p w14:paraId="5E10913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preaching to a crowd of people in a church, with light streaming in from stained glass windows. Keywords: preacher, church, crowd, medium shot camera, afternoon, dramatic, </w:t>
            </w:r>
            <w:proofErr w:type="spellStart"/>
            <w:r w:rsidRPr="006850BB">
              <w:rPr>
                <w:lang w:val="en-GB" w:eastAsia="de-DE"/>
              </w:rPr>
              <w:t>color</w:t>
            </w:r>
            <w:proofErr w:type="spellEnd"/>
            <w:r w:rsidRPr="006850BB">
              <w:rPr>
                <w:lang w:val="en-GB" w:eastAsia="de-DE"/>
              </w:rPr>
              <w:t xml:space="preserve"> film.</w:t>
            </w:r>
          </w:p>
          <w:p w14:paraId="3CA0DD3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writing at a desk, surrounded by books and religious texts. Keywords: scholar, desk, books, close-up camera, morning, serious, sepia film.</w:t>
            </w:r>
          </w:p>
          <w:p w14:paraId="0252DA0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3. Martin Luther walking through a forest, holding a Bible in his hand and deep in thought. Keywords: pilgrim, forest, Bible, low-angle camera, dawn, introspective, </w:t>
            </w:r>
            <w:proofErr w:type="gramStart"/>
            <w:r w:rsidRPr="006850BB">
              <w:rPr>
                <w:lang w:val="en-GB" w:eastAsia="de-DE"/>
              </w:rPr>
              <w:t>black</w:t>
            </w:r>
            <w:proofErr w:type="gramEnd"/>
            <w:r w:rsidRPr="006850BB">
              <w:rPr>
                <w:lang w:val="en-GB" w:eastAsia="de-DE"/>
              </w:rPr>
              <w:t xml:space="preserve"> and white film.</w:t>
            </w:r>
          </w:p>
          <w:p w14:paraId="3F82F29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a crowd of people watching from the sidelines. Keywords: debater, hall, theologians, wide-angle camera, afternoon, intense, </w:t>
            </w:r>
            <w:proofErr w:type="spellStart"/>
            <w:r w:rsidRPr="006850BB">
              <w:rPr>
                <w:lang w:val="en-GB" w:eastAsia="de-DE"/>
              </w:rPr>
              <w:t>color</w:t>
            </w:r>
            <w:proofErr w:type="spellEnd"/>
            <w:r w:rsidRPr="006850BB">
              <w:rPr>
                <w:lang w:val="en-GB" w:eastAsia="de-DE"/>
              </w:rPr>
              <w:t xml:space="preserve"> film.</w:t>
            </w:r>
          </w:p>
          <w:p w14:paraId="1DA27A75"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kneeling in prayer at an altar, surrounded by candles and religious icons. Keywords: devout, altar, prayer, close-up camera, night, spiritual, sepia film.</w:t>
            </w:r>
          </w:p>
        </w:tc>
      </w:tr>
    </w:tbl>
    <w:p w14:paraId="34C3D79E" w14:textId="77777777" w:rsidR="006850BB" w:rsidRPr="006850BB" w:rsidRDefault="006850BB" w:rsidP="00B94914">
      <w:pPr>
        <w:rPr>
          <w:rFonts w:ascii="Times New Roman" w:hAnsi="Times New Roman" w:cs="Times New Roman"/>
          <w:sz w:val="24"/>
          <w:szCs w:val="24"/>
          <w:lang w:val="en-GB" w:eastAsia="de-DE"/>
        </w:rPr>
      </w:pPr>
    </w:p>
    <w:p w14:paraId="58339F3D" w14:textId="5DCDF4FD" w:rsidR="006850BB" w:rsidRPr="006850BB" w:rsidRDefault="004825B7" w:rsidP="00B94914">
      <w:pPr>
        <w:rPr>
          <w:rFonts w:ascii="Times New Roman" w:hAnsi="Times New Roman" w:cs="Times New Roman"/>
          <w:sz w:val="24"/>
          <w:szCs w:val="24"/>
          <w:lang w:eastAsia="de-DE"/>
        </w:rPr>
      </w:pPr>
      <w:r>
        <w:rPr>
          <w:lang w:eastAsia="de-DE"/>
        </w:rPr>
        <w:t xml:space="preserve">Ein </w:t>
      </w:r>
      <w:r w:rsidR="00216711">
        <w:rPr>
          <w:lang w:eastAsia="de-DE"/>
        </w:rPr>
        <w:t>Ergebnis</w:t>
      </w:r>
      <w:r>
        <w:rPr>
          <w:lang w:eastAsia="de-DE"/>
        </w:rPr>
        <w:t xml:space="preserve"> aus </w:t>
      </w:r>
      <w:r w:rsidR="00216711">
        <w:rPr>
          <w:lang w:eastAsia="de-DE"/>
        </w:rPr>
        <w:t>Tabelle</w:t>
      </w:r>
      <w:r>
        <w:rPr>
          <w:lang w:eastAsia="de-DE"/>
        </w:rPr>
        <w:t xml:space="preserve"> XXX </w:t>
      </w:r>
      <w:r w:rsidR="00216711">
        <w:rPr>
          <w:lang w:eastAsia="de-DE"/>
        </w:rPr>
        <w:t>wird</w:t>
      </w:r>
      <w:r w:rsidR="006850BB" w:rsidRPr="006850BB">
        <w:rPr>
          <w:lang w:eastAsia="de-DE"/>
        </w:rPr>
        <w:t xml:space="preserve"> in </w:t>
      </w:r>
      <w:proofErr w:type="spellStart"/>
      <w:r w:rsidR="006850BB" w:rsidRPr="006850BB">
        <w:rPr>
          <w:lang w:eastAsia="de-DE"/>
        </w:rPr>
        <w:t>Midjourney</w:t>
      </w:r>
      <w:proofErr w:type="spellEnd"/>
      <w:r w:rsidR="006850BB" w:rsidRPr="006850BB">
        <w:rPr>
          <w:lang w:eastAsia="de-DE"/>
        </w:rPr>
        <w:t xml:space="preserve"> getestet.</w:t>
      </w:r>
    </w:p>
    <w:p w14:paraId="4F70D501" w14:textId="227A0217"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ECDCB19" wp14:editId="6752DF65">
            <wp:extent cx="2162175" cy="2162175"/>
            <wp:effectExtent l="0" t="0" r="9525" b="9525"/>
            <wp:docPr id="448951909" name="Grafik 448951909" descr="Ein Bild, das Mann, Kleidung, Person, Mens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1909" name="Grafik 58" descr="Ein Bild, das Mann, Kleidung, Person, Menschen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6A86C25" w14:textId="77777777" w:rsidR="006850BB" w:rsidRPr="006850BB" w:rsidRDefault="006850BB" w:rsidP="00B94914">
      <w:pPr>
        <w:rPr>
          <w:rFonts w:ascii="Times New Roman" w:hAnsi="Times New Roman" w:cs="Times New Roman"/>
          <w:sz w:val="24"/>
          <w:szCs w:val="24"/>
          <w:lang w:eastAsia="de-DE"/>
        </w:rPr>
      </w:pPr>
    </w:p>
    <w:p w14:paraId="764986AE" w14:textId="32D91E89" w:rsidR="006850BB" w:rsidRPr="006850BB" w:rsidRDefault="003F6C6C" w:rsidP="00B94914">
      <w:pPr>
        <w:rPr>
          <w:rFonts w:ascii="Times New Roman" w:hAnsi="Times New Roman" w:cs="Times New Roman"/>
          <w:sz w:val="24"/>
          <w:szCs w:val="24"/>
          <w:lang w:eastAsia="de-DE"/>
        </w:rPr>
      </w:pPr>
      <w:r>
        <w:rPr>
          <w:lang w:eastAsia="de-DE"/>
        </w:rPr>
        <w:t xml:space="preserve">Abbildung XXX zeigt ein </w:t>
      </w:r>
      <w:r w:rsidR="00C518D5">
        <w:rPr>
          <w:lang w:eastAsia="de-DE"/>
        </w:rPr>
        <w:t xml:space="preserve">etwas farbarmes </w:t>
      </w:r>
      <w:r w:rsidR="001A38C6">
        <w:rPr>
          <w:lang w:eastAsia="de-DE"/>
        </w:rPr>
        <w:t>E</w:t>
      </w:r>
      <w:r w:rsidR="00C518D5">
        <w:rPr>
          <w:lang w:eastAsia="de-DE"/>
        </w:rPr>
        <w:t>rgebnis</w:t>
      </w:r>
      <w:r w:rsidR="00240CFA">
        <w:rPr>
          <w:lang w:eastAsia="de-DE"/>
        </w:rPr>
        <w:t>.</w:t>
      </w:r>
      <w:r w:rsidR="001A38C6">
        <w:rPr>
          <w:lang w:eastAsia="de-DE"/>
        </w:rPr>
        <w:t xml:space="preserve"> </w:t>
      </w:r>
      <w:r w:rsidR="005C4571">
        <w:rPr>
          <w:lang w:eastAsia="de-DE"/>
        </w:rPr>
        <w:t xml:space="preserve">Um etwas </w:t>
      </w:r>
      <w:r w:rsidR="002969EC">
        <w:rPr>
          <w:lang w:eastAsia="de-DE"/>
        </w:rPr>
        <w:t xml:space="preserve">mehr </w:t>
      </w:r>
      <w:r w:rsidR="001E36C5">
        <w:rPr>
          <w:lang w:eastAsia="de-DE"/>
        </w:rPr>
        <w:t>Farbe</w:t>
      </w:r>
      <w:r w:rsidR="002969EC">
        <w:rPr>
          <w:lang w:eastAsia="de-DE"/>
        </w:rPr>
        <w:t xml:space="preserve"> in </w:t>
      </w:r>
      <w:r w:rsidR="001973C4">
        <w:rPr>
          <w:lang w:eastAsia="de-DE"/>
        </w:rPr>
        <w:t xml:space="preserve">die von </w:t>
      </w:r>
      <w:proofErr w:type="spellStart"/>
      <w:r w:rsidR="001973C4">
        <w:rPr>
          <w:lang w:eastAsia="de-DE"/>
        </w:rPr>
        <w:t>Midjourney</w:t>
      </w:r>
      <w:proofErr w:type="spellEnd"/>
      <w:r w:rsidR="001973C4">
        <w:rPr>
          <w:lang w:eastAsia="de-DE"/>
        </w:rPr>
        <w:t xml:space="preserve"> erzeugten</w:t>
      </w:r>
      <w:r w:rsidR="00E7549B">
        <w:rPr>
          <w:lang w:eastAsia="de-DE"/>
        </w:rPr>
        <w:t xml:space="preserve"> </w:t>
      </w:r>
      <w:r w:rsidR="00744DD7">
        <w:rPr>
          <w:lang w:eastAsia="de-DE"/>
        </w:rPr>
        <w:t>Bilder</w:t>
      </w:r>
      <w:r w:rsidR="001E36C5">
        <w:rPr>
          <w:lang w:eastAsia="de-DE"/>
        </w:rPr>
        <w:t xml:space="preserve"> zu bekommen</w:t>
      </w:r>
      <w:r w:rsidR="00626543">
        <w:rPr>
          <w:lang w:eastAsia="de-DE"/>
        </w:rPr>
        <w:t>,</w:t>
      </w:r>
      <w:r w:rsidR="001E36C5">
        <w:rPr>
          <w:lang w:eastAsia="de-DE"/>
        </w:rPr>
        <w:t xml:space="preserve"> wird </w:t>
      </w:r>
      <w:proofErr w:type="spellStart"/>
      <w:r w:rsidR="001E36C5">
        <w:rPr>
          <w:lang w:eastAsia="de-DE"/>
        </w:rPr>
        <w:t>ChatGPT</w:t>
      </w:r>
      <w:proofErr w:type="spellEnd"/>
      <w:r w:rsidR="001E36C5">
        <w:rPr>
          <w:lang w:eastAsia="de-DE"/>
        </w:rPr>
        <w:t xml:space="preserve"> dazu aufgefordert</w:t>
      </w:r>
      <w:r w:rsidR="006850BB" w:rsidRPr="006850BB">
        <w:rPr>
          <w:lang w:eastAsia="de-DE"/>
        </w:rPr>
        <w:t>.</w:t>
      </w:r>
    </w:p>
    <w:p w14:paraId="7DC0A6BC"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C93944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7F4B" w14:textId="2E7D4E5E"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7F53CA6" wp14:editId="64C2C42C">
                  <wp:extent cx="352425" cy="352425"/>
                  <wp:effectExtent l="0" t="0" r="9525" b="9525"/>
                  <wp:docPr id="963954345" name="Grafik 96395434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345" name="Grafik 57"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49F8"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die Bilder sollen etwas farbenfroh sein.</w:t>
            </w:r>
          </w:p>
        </w:tc>
      </w:tr>
      <w:tr w:rsidR="006850BB" w:rsidRPr="0062232C" w14:paraId="4D40163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16F7" w14:textId="090CD398"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624797C" wp14:editId="5653B06F">
                  <wp:extent cx="361950" cy="361950"/>
                  <wp:effectExtent l="0" t="0" r="0" b="0"/>
                  <wp:docPr id="140790109" name="Grafik 14079010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109" name="Grafik 56"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CF905"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Natürlich, hier sind fünf </w:t>
            </w:r>
            <w:proofErr w:type="spellStart"/>
            <w:r w:rsidRPr="006850BB">
              <w:rPr>
                <w:lang w:eastAsia="de-DE"/>
              </w:rPr>
              <w:t>MidJourney</w:t>
            </w:r>
            <w:proofErr w:type="spellEnd"/>
            <w:r w:rsidRPr="006850BB">
              <w:rPr>
                <w:lang w:eastAsia="de-DE"/>
              </w:rPr>
              <w:t xml:space="preserve"> Prompts für deinen Videospielcharakter Martin Luther, mit etwas farbenfroheren Bildern:</w:t>
            </w:r>
          </w:p>
          <w:p w14:paraId="2B09EEE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1. Martin Luther preaching to a crowd of people in a </w:t>
            </w:r>
            <w:proofErr w:type="spellStart"/>
            <w:r w:rsidRPr="006850BB">
              <w:rPr>
                <w:lang w:val="en-GB" w:eastAsia="de-DE"/>
              </w:rPr>
              <w:t>colorful</w:t>
            </w:r>
            <w:proofErr w:type="spellEnd"/>
            <w:r w:rsidRPr="006850BB">
              <w:rPr>
                <w:lang w:val="en-GB" w:eastAsia="de-DE"/>
              </w:rPr>
              <w:t xml:space="preserve"> church, with light streaming in from stained glass windows. Keywords: preacher, church, crowd, medium shot camera, afternoon, vibrant, </w:t>
            </w:r>
            <w:proofErr w:type="spellStart"/>
            <w:r w:rsidRPr="006850BB">
              <w:rPr>
                <w:lang w:val="en-GB" w:eastAsia="de-DE"/>
              </w:rPr>
              <w:t>color</w:t>
            </w:r>
            <w:proofErr w:type="spellEnd"/>
            <w:r w:rsidRPr="006850BB">
              <w:rPr>
                <w:lang w:val="en-GB" w:eastAsia="de-DE"/>
              </w:rPr>
              <w:t xml:space="preserve"> film.</w:t>
            </w:r>
          </w:p>
          <w:p w14:paraId="371E4B8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writing at a desk in a bright study, surrounded by books and religious texts. Keywords: scholar, desk, books, close-up camera, morning, serious, vivid, </w:t>
            </w:r>
            <w:proofErr w:type="spellStart"/>
            <w:r w:rsidRPr="006850BB">
              <w:rPr>
                <w:lang w:val="en-GB" w:eastAsia="de-DE"/>
              </w:rPr>
              <w:t>color</w:t>
            </w:r>
            <w:proofErr w:type="spellEnd"/>
            <w:r w:rsidRPr="006850BB">
              <w:rPr>
                <w:lang w:val="en-GB" w:eastAsia="de-DE"/>
              </w:rPr>
              <w:t xml:space="preserve"> film.</w:t>
            </w:r>
          </w:p>
          <w:p w14:paraId="2044B52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walking through a forest full of </w:t>
            </w:r>
            <w:proofErr w:type="spellStart"/>
            <w:r w:rsidRPr="006850BB">
              <w:rPr>
                <w:lang w:val="en-GB" w:eastAsia="de-DE"/>
              </w:rPr>
              <w:t>colorful</w:t>
            </w:r>
            <w:proofErr w:type="spellEnd"/>
            <w:r w:rsidRPr="006850BB">
              <w:rPr>
                <w:lang w:val="en-GB" w:eastAsia="de-DE"/>
              </w:rPr>
              <w:t xml:space="preserve"> trees, holding a Bible in his hand and deep in thought. Keywords: pilgrim, forest, Bible, low-angle camera, dawn, introspective,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06E5EEE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debating with other theologians in a grand hall with </w:t>
            </w:r>
            <w:proofErr w:type="spellStart"/>
            <w:r w:rsidRPr="006850BB">
              <w:rPr>
                <w:lang w:val="en-GB" w:eastAsia="de-DE"/>
              </w:rPr>
              <w:t>colorful</w:t>
            </w:r>
            <w:proofErr w:type="spellEnd"/>
            <w:r w:rsidRPr="006850BB">
              <w:rPr>
                <w:lang w:val="en-GB" w:eastAsia="de-DE"/>
              </w:rPr>
              <w:t xml:space="preserve"> tapestries and ornate furnishings, with a crowd of people watching from the sidelines. Keywords: debater, hall, theologians, wide-angle camera, afternoon, intense,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p w14:paraId="3E0B296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kneeling in prayer at an altar in a vibrant, </w:t>
            </w:r>
            <w:proofErr w:type="spellStart"/>
            <w:r w:rsidRPr="006850BB">
              <w:rPr>
                <w:lang w:val="en-GB" w:eastAsia="de-DE"/>
              </w:rPr>
              <w:t>colorful</w:t>
            </w:r>
            <w:proofErr w:type="spellEnd"/>
            <w:r w:rsidRPr="006850BB">
              <w:rPr>
                <w:lang w:val="en-GB" w:eastAsia="de-DE"/>
              </w:rPr>
              <w:t xml:space="preserve"> chapel, surrounded by candles and religious icons. Keywords: devout, altar, prayer, close-up camera, night, spiritual, </w:t>
            </w:r>
            <w:proofErr w:type="spellStart"/>
            <w:r w:rsidRPr="006850BB">
              <w:rPr>
                <w:lang w:val="en-GB" w:eastAsia="de-DE"/>
              </w:rPr>
              <w:t>colorful</w:t>
            </w:r>
            <w:proofErr w:type="spellEnd"/>
            <w:r w:rsidRPr="006850BB">
              <w:rPr>
                <w:lang w:val="en-GB" w:eastAsia="de-DE"/>
              </w:rPr>
              <w:t xml:space="preserve">, </w:t>
            </w:r>
            <w:proofErr w:type="spellStart"/>
            <w:r w:rsidRPr="006850BB">
              <w:rPr>
                <w:lang w:val="en-GB" w:eastAsia="de-DE"/>
              </w:rPr>
              <w:t>color</w:t>
            </w:r>
            <w:proofErr w:type="spellEnd"/>
            <w:r w:rsidRPr="006850BB">
              <w:rPr>
                <w:lang w:val="en-GB" w:eastAsia="de-DE"/>
              </w:rPr>
              <w:t xml:space="preserve"> film.</w:t>
            </w:r>
          </w:p>
        </w:tc>
      </w:tr>
    </w:tbl>
    <w:p w14:paraId="2EA0B52A" w14:textId="77777777" w:rsidR="006850BB" w:rsidRPr="006850BB" w:rsidRDefault="006850BB" w:rsidP="00B94914">
      <w:pPr>
        <w:rPr>
          <w:rFonts w:ascii="Times New Roman" w:hAnsi="Times New Roman" w:cs="Times New Roman"/>
          <w:sz w:val="24"/>
          <w:szCs w:val="24"/>
          <w:lang w:val="en-GB" w:eastAsia="de-DE"/>
        </w:rPr>
      </w:pPr>
    </w:p>
    <w:p w14:paraId="6652D1CA" w14:textId="4D505922" w:rsidR="006850BB" w:rsidRPr="006850BB" w:rsidRDefault="006850BB" w:rsidP="006559EF">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05540F8" wp14:editId="423AAE3F">
            <wp:extent cx="2162175" cy="2162175"/>
            <wp:effectExtent l="0" t="0" r="9525" b="9525"/>
            <wp:docPr id="167888536" name="Grafik 167888536" descr="Ein Bild, das Kuns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536" name="Grafik 55" descr="Ein Bild, das Kunst, Kleidung, Person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114F773" w14:textId="6C5EC615" w:rsidR="000F532F" w:rsidRDefault="001A7423" w:rsidP="00B94914">
      <w:pPr>
        <w:rPr>
          <w:lang w:eastAsia="de-DE"/>
        </w:rPr>
      </w:pPr>
      <w:r>
        <w:rPr>
          <w:lang w:eastAsia="de-DE"/>
        </w:rPr>
        <w:t>Abbildung XXX zeigt ein sehr farbenfrohes Ergebnis</w:t>
      </w:r>
      <w:r w:rsidR="00A606A3">
        <w:rPr>
          <w:lang w:eastAsia="de-DE"/>
        </w:rPr>
        <w:t>.</w:t>
      </w:r>
      <w:r w:rsidR="006850BB" w:rsidRPr="006850BB">
        <w:rPr>
          <w:lang w:eastAsia="de-DE"/>
        </w:rPr>
        <w:t xml:space="preserve"> </w:t>
      </w:r>
      <w:r w:rsidR="00422176">
        <w:rPr>
          <w:lang w:eastAsia="de-DE"/>
        </w:rPr>
        <w:t xml:space="preserve">Tabelle XXX zeigt die </w:t>
      </w:r>
      <w:proofErr w:type="spellStart"/>
      <w:r w:rsidR="00422176">
        <w:rPr>
          <w:lang w:eastAsia="de-DE"/>
        </w:rPr>
        <w:t>Midjourney-Promts</w:t>
      </w:r>
      <w:proofErr w:type="spellEnd"/>
      <w:r w:rsidR="000328D2">
        <w:rPr>
          <w:lang w:eastAsia="de-DE"/>
        </w:rPr>
        <w:t xml:space="preserve"> die von </w:t>
      </w:r>
      <w:proofErr w:type="spellStart"/>
      <w:r w:rsidR="000328D2">
        <w:rPr>
          <w:lang w:eastAsia="de-DE"/>
        </w:rPr>
        <w:t>ChatGPT</w:t>
      </w:r>
      <w:proofErr w:type="spellEnd"/>
      <w:r w:rsidR="000328D2">
        <w:rPr>
          <w:lang w:eastAsia="de-DE"/>
        </w:rPr>
        <w:t xml:space="preserve"> erzeugt wurden</w:t>
      </w:r>
      <w:r w:rsidR="00213271">
        <w:rPr>
          <w:lang w:eastAsia="de-DE"/>
        </w:rPr>
        <w:t xml:space="preserve">. Gegenüber Tabelle XXX </w:t>
      </w:r>
      <w:r w:rsidR="00F9085C">
        <w:rPr>
          <w:lang w:eastAsia="de-DE"/>
        </w:rPr>
        <w:t xml:space="preserve">fallen die </w:t>
      </w:r>
      <w:proofErr w:type="spellStart"/>
      <w:r w:rsidR="00213271">
        <w:rPr>
          <w:lang w:eastAsia="de-DE"/>
        </w:rPr>
        <w:t>Schlüsselwort</w:t>
      </w:r>
      <w:r w:rsidR="00F9085C">
        <w:rPr>
          <w:lang w:eastAsia="de-DE"/>
        </w:rPr>
        <w:t>er</w:t>
      </w:r>
      <w:proofErr w:type="spellEnd"/>
      <w:r w:rsidR="00213271">
        <w:rPr>
          <w:lang w:eastAsia="de-DE"/>
        </w:rPr>
        <w:t xml:space="preserve"> </w:t>
      </w:r>
      <w:proofErr w:type="spellStart"/>
      <w:r w:rsidR="009269F6">
        <w:rPr>
          <w:lang w:eastAsia="de-DE"/>
        </w:rPr>
        <w:t>colorful</w:t>
      </w:r>
      <w:proofErr w:type="spellEnd"/>
      <w:r w:rsidR="009269F6">
        <w:rPr>
          <w:lang w:eastAsia="de-DE"/>
        </w:rPr>
        <w:t xml:space="preserve"> </w:t>
      </w:r>
      <w:r w:rsidR="00F9085C">
        <w:rPr>
          <w:lang w:eastAsia="de-DE"/>
        </w:rPr>
        <w:t xml:space="preserve">und </w:t>
      </w:r>
      <w:proofErr w:type="spellStart"/>
      <w:r w:rsidR="00F9085C">
        <w:rPr>
          <w:lang w:eastAsia="de-DE"/>
        </w:rPr>
        <w:t>color</w:t>
      </w:r>
      <w:proofErr w:type="spellEnd"/>
      <w:r w:rsidR="00F9085C">
        <w:rPr>
          <w:lang w:eastAsia="de-DE"/>
        </w:rPr>
        <w:t xml:space="preserve"> </w:t>
      </w:r>
      <w:proofErr w:type="spellStart"/>
      <w:r w:rsidR="00F9085C">
        <w:rPr>
          <w:lang w:eastAsia="de-DE"/>
        </w:rPr>
        <w:t>film</w:t>
      </w:r>
      <w:proofErr w:type="spellEnd"/>
      <w:r w:rsidR="00F9085C">
        <w:rPr>
          <w:lang w:eastAsia="de-DE"/>
        </w:rPr>
        <w:t xml:space="preserve"> </w:t>
      </w:r>
      <w:r w:rsidR="009269F6">
        <w:rPr>
          <w:lang w:eastAsia="de-DE"/>
        </w:rPr>
        <w:t>auf</w:t>
      </w:r>
      <w:r w:rsidR="00874416">
        <w:rPr>
          <w:lang w:eastAsia="de-DE"/>
        </w:rPr>
        <w:t xml:space="preserve">. </w:t>
      </w:r>
    </w:p>
    <w:p w14:paraId="4DE89322" w14:textId="46A9B15A" w:rsidR="006850BB" w:rsidRPr="006850BB" w:rsidRDefault="004D4033" w:rsidP="00B94914">
      <w:pPr>
        <w:rPr>
          <w:rFonts w:ascii="Times New Roman" w:hAnsi="Times New Roman" w:cs="Times New Roman"/>
          <w:sz w:val="24"/>
          <w:szCs w:val="24"/>
          <w:lang w:eastAsia="de-DE"/>
        </w:rPr>
      </w:pPr>
      <w:r>
        <w:rPr>
          <w:lang w:eastAsia="de-DE"/>
        </w:rPr>
        <w:t>Das</w:t>
      </w:r>
      <w:r w:rsidR="006850BB" w:rsidRPr="006850BB">
        <w:rPr>
          <w:lang w:eastAsia="de-DE"/>
        </w:rPr>
        <w:t xml:space="preserve"> nächste Ziel</w:t>
      </w:r>
      <w:r>
        <w:rPr>
          <w:lang w:eastAsia="de-DE"/>
        </w:rPr>
        <w:t xml:space="preserve"> ist</w:t>
      </w:r>
      <w:r w:rsidR="006850BB" w:rsidRPr="006850BB">
        <w:rPr>
          <w:lang w:eastAsia="de-DE"/>
        </w:rPr>
        <w:t>, das Martin Luther in einer T-Pose sich befindet</w:t>
      </w:r>
      <w:r w:rsidR="00AB0EB4">
        <w:rPr>
          <w:lang w:eastAsia="de-DE"/>
        </w:rPr>
        <w:t>.</w:t>
      </w:r>
      <w:r w:rsidR="0099516A">
        <w:rPr>
          <w:lang w:eastAsia="de-DE"/>
        </w:rPr>
        <w:t xml:space="preserve"> </w:t>
      </w:r>
      <w:r w:rsidR="006850BB" w:rsidRPr="006850BB">
        <w:rPr>
          <w:lang w:eastAsia="de-DE"/>
        </w:rPr>
        <w:t xml:space="preserve">Der Folgende Prompt fordert </w:t>
      </w:r>
      <w:proofErr w:type="spellStart"/>
      <w:r w:rsidR="006850BB" w:rsidRPr="006850BB">
        <w:rPr>
          <w:lang w:eastAsia="de-DE"/>
        </w:rPr>
        <w:t>ChatGPT</w:t>
      </w:r>
      <w:proofErr w:type="spellEnd"/>
      <w:r w:rsidR="006850BB" w:rsidRPr="006850BB">
        <w:rPr>
          <w:lang w:eastAsia="de-DE"/>
        </w:rPr>
        <w:t xml:space="preserve"> dazu </w:t>
      </w:r>
      <w:r w:rsidR="007933DA">
        <w:rPr>
          <w:lang w:eastAsia="de-DE"/>
        </w:rPr>
        <w:t>auf</w:t>
      </w:r>
      <w:r w:rsidR="006850BB" w:rsidRPr="006850BB">
        <w:rPr>
          <w:lang w:eastAsia="de-DE"/>
        </w:rPr>
        <w:t xml:space="preserve">, </w:t>
      </w:r>
      <w:r w:rsidR="001A7423" w:rsidRPr="006850BB">
        <w:rPr>
          <w:lang w:eastAsia="de-DE"/>
        </w:rPr>
        <w:t>Auskunft</w:t>
      </w:r>
      <w:r w:rsidR="006850BB" w:rsidRPr="006850BB">
        <w:rPr>
          <w:lang w:eastAsia="de-DE"/>
        </w:rPr>
        <w:t xml:space="preserve"> darüber zu geben, ob </w:t>
      </w:r>
      <w:proofErr w:type="spellStart"/>
      <w:r w:rsidR="006850BB" w:rsidRPr="006850BB">
        <w:rPr>
          <w:lang w:eastAsia="de-DE"/>
        </w:rPr>
        <w:t>ChatGPT</w:t>
      </w:r>
      <w:proofErr w:type="spellEnd"/>
      <w:r w:rsidR="006850BB" w:rsidRPr="006850BB">
        <w:rPr>
          <w:lang w:eastAsia="de-DE"/>
        </w:rPr>
        <w:t xml:space="preserve"> die T-Pose kennt. </w:t>
      </w:r>
      <w:r w:rsidR="007933DA" w:rsidRPr="006850BB">
        <w:rPr>
          <w:lang w:eastAsia="de-DE"/>
        </w:rPr>
        <w:t xml:space="preserve">Des </w:t>
      </w:r>
      <w:r w:rsidR="00696BE3">
        <w:rPr>
          <w:lang w:eastAsia="de-DE"/>
        </w:rPr>
        <w:t>W</w:t>
      </w:r>
      <w:r w:rsidR="00696BE3" w:rsidRPr="006850BB">
        <w:rPr>
          <w:lang w:eastAsia="de-DE"/>
        </w:rPr>
        <w:t>eiteren</w:t>
      </w:r>
      <w:r w:rsidR="006850BB" w:rsidRPr="006850BB">
        <w:rPr>
          <w:lang w:eastAsia="de-DE"/>
        </w:rPr>
        <w:t xml:space="preserve"> sollen die </w:t>
      </w:r>
      <w:proofErr w:type="spellStart"/>
      <w:r w:rsidR="006850BB" w:rsidRPr="006850BB">
        <w:rPr>
          <w:lang w:eastAsia="de-DE"/>
        </w:rPr>
        <w:t>Midjourney-Promts</w:t>
      </w:r>
      <w:proofErr w:type="spellEnd"/>
      <w:r w:rsidR="006850BB" w:rsidRPr="006850BB">
        <w:rPr>
          <w:lang w:eastAsia="de-DE"/>
        </w:rPr>
        <w:t xml:space="preserve"> den ganzen Körper von Martin Luther zeigen.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2D28282"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5B23" w14:textId="6D6FAC13"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lastRenderedPageBreak/>
              <w:drawing>
                <wp:inline distT="0" distB="0" distL="0" distR="0" wp14:anchorId="21AA4968" wp14:editId="4861A34E">
                  <wp:extent cx="352425" cy="352425"/>
                  <wp:effectExtent l="0" t="0" r="9525" b="9525"/>
                  <wp:docPr id="373825442" name="Grafik 37382544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5442" name="Grafik 54"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3B1D"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aber Martin Luther sein </w:t>
            </w:r>
            <w:proofErr w:type="spellStart"/>
            <w:r w:rsidRPr="006850BB">
              <w:rPr>
                <w:lang w:eastAsia="de-DE"/>
              </w:rPr>
              <w:t>körper</w:t>
            </w:r>
            <w:proofErr w:type="spellEnd"/>
            <w:r w:rsidRPr="006850BB">
              <w:rPr>
                <w:lang w:eastAsia="de-DE"/>
              </w:rPr>
              <w:t xml:space="preserve"> ist ganz zu sehen, und er befindet sich in der T-Pose. Kennst du die T-Pose in denen Videospiele kreiert werden? Wenn ja, bitte Antwort mit, "Ja, kenne ich".</w:t>
            </w:r>
          </w:p>
        </w:tc>
      </w:tr>
      <w:tr w:rsidR="006850BB" w:rsidRPr="0062232C" w14:paraId="731C272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66D5" w14:textId="4AB026D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CCED00F" wp14:editId="28094A46">
                  <wp:extent cx="361950" cy="361950"/>
                  <wp:effectExtent l="0" t="0" r="0" b="0"/>
                  <wp:docPr id="1273940956" name="Grafik 127394095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0956" name="Grafik 53"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B64B"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Ja, ich kenne die T-Pose in der Videospiel-Entwicklung. Hier sind fünf </w:t>
            </w:r>
            <w:proofErr w:type="spellStart"/>
            <w:r w:rsidRPr="006850BB">
              <w:rPr>
                <w:lang w:eastAsia="de-DE"/>
              </w:rPr>
              <w:t>MidJourney</w:t>
            </w:r>
            <w:proofErr w:type="spellEnd"/>
            <w:r w:rsidRPr="006850BB">
              <w:rPr>
                <w:lang w:eastAsia="de-DE"/>
              </w:rPr>
              <w:t xml:space="preserve"> Prompts für deinen Videospielcharakter Martin Luther, in denen er in einer T-Pose zu sehen ist:</w:t>
            </w:r>
          </w:p>
          <w:p w14:paraId="75AC4EEF"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standing in a T-Pose on the steps of a grand cathedral, with the sun setting behind him. Keywords: church, sunset, cathedral steps, wide-angle camera, dramatic, </w:t>
            </w:r>
            <w:proofErr w:type="spellStart"/>
            <w:r w:rsidRPr="006850BB">
              <w:rPr>
                <w:lang w:val="en-GB" w:eastAsia="de-DE"/>
              </w:rPr>
              <w:t>color</w:t>
            </w:r>
            <w:proofErr w:type="spellEnd"/>
            <w:r w:rsidRPr="006850BB">
              <w:rPr>
                <w:lang w:val="en-GB" w:eastAsia="de-DE"/>
              </w:rPr>
              <w:t xml:space="preserve"> film.</w:t>
            </w:r>
          </w:p>
          <w:p w14:paraId="6E5D120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a T-Pose standing in a lush garden, surrounded by </w:t>
            </w:r>
            <w:proofErr w:type="spellStart"/>
            <w:r w:rsidRPr="006850BB">
              <w:rPr>
                <w:lang w:val="en-GB" w:eastAsia="de-DE"/>
              </w:rPr>
              <w:t>colorful</w:t>
            </w:r>
            <w:proofErr w:type="spellEnd"/>
            <w:r w:rsidRPr="006850BB">
              <w:rPr>
                <w:lang w:val="en-GB" w:eastAsia="de-DE"/>
              </w:rPr>
              <w:t xml:space="preserve"> flowers and foliage. Keywords: nature, garden, flowers, medium shot camera, peaceful, </w:t>
            </w:r>
            <w:proofErr w:type="spellStart"/>
            <w:r w:rsidRPr="006850BB">
              <w:rPr>
                <w:lang w:val="en-GB" w:eastAsia="de-DE"/>
              </w:rPr>
              <w:t>color</w:t>
            </w:r>
            <w:proofErr w:type="spellEnd"/>
            <w:r w:rsidRPr="006850BB">
              <w:rPr>
                <w:lang w:val="en-GB" w:eastAsia="de-DE"/>
              </w:rPr>
              <w:t xml:space="preserve"> film.</w:t>
            </w:r>
          </w:p>
          <w:p w14:paraId="038A2D8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3. Martin Luther in a T-Pose standing on the banks of a tranquil river, with mountains in the background. Keywords: nature, river, mountains, wide-angle camera, serene, </w:t>
            </w:r>
            <w:proofErr w:type="spellStart"/>
            <w:r w:rsidRPr="006850BB">
              <w:rPr>
                <w:lang w:val="en-GB" w:eastAsia="de-DE"/>
              </w:rPr>
              <w:t>color</w:t>
            </w:r>
            <w:proofErr w:type="spellEnd"/>
            <w:r w:rsidRPr="006850BB">
              <w:rPr>
                <w:lang w:val="en-GB" w:eastAsia="de-DE"/>
              </w:rPr>
              <w:t xml:space="preserve"> film.</w:t>
            </w:r>
          </w:p>
          <w:p w14:paraId="67006AE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a T-Pose standing in a grand hall filled with ornate furnishings and tapestries. Keywords: hall, ornate, furnishings, medium shot camera, regal, </w:t>
            </w:r>
            <w:proofErr w:type="spellStart"/>
            <w:r w:rsidRPr="006850BB">
              <w:rPr>
                <w:lang w:val="en-GB" w:eastAsia="de-DE"/>
              </w:rPr>
              <w:t>color</w:t>
            </w:r>
            <w:proofErr w:type="spellEnd"/>
            <w:r w:rsidRPr="006850BB">
              <w:rPr>
                <w:lang w:val="en-GB" w:eastAsia="de-DE"/>
              </w:rPr>
              <w:t xml:space="preserve"> film.</w:t>
            </w:r>
          </w:p>
          <w:p w14:paraId="161307B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a T-Pose standing on a hill overlooking a medieval city, with the sun shining brightly. Keywords: city, hill, sun, wide-angle camera, triumphant, </w:t>
            </w:r>
            <w:proofErr w:type="spellStart"/>
            <w:r w:rsidRPr="006850BB">
              <w:rPr>
                <w:lang w:val="en-GB" w:eastAsia="de-DE"/>
              </w:rPr>
              <w:t>color</w:t>
            </w:r>
            <w:proofErr w:type="spellEnd"/>
            <w:r w:rsidRPr="006850BB">
              <w:rPr>
                <w:lang w:val="en-GB" w:eastAsia="de-DE"/>
              </w:rPr>
              <w:t xml:space="preserve"> film.</w:t>
            </w:r>
          </w:p>
        </w:tc>
      </w:tr>
    </w:tbl>
    <w:p w14:paraId="1A183442" w14:textId="0202CDC3" w:rsidR="006850BB" w:rsidRPr="006850BB" w:rsidRDefault="006850BB" w:rsidP="00D6345E">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10888B" wp14:editId="09A0423B">
            <wp:extent cx="2162175" cy="2162175"/>
            <wp:effectExtent l="0" t="0" r="9525" b="9525"/>
            <wp:docPr id="737919974" name="Grafik 737919974" descr="Ein Bild, das Statue, Kunst, Kleidung, Kir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9974" name="Grafik 52" descr="Ein Bild, das Statue, Kunst, Kleidung, Kirche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2D9976F5" w14:textId="77777777" w:rsidR="006850BB" w:rsidRPr="006850BB" w:rsidRDefault="006850BB" w:rsidP="00B94914">
      <w:pPr>
        <w:rPr>
          <w:rFonts w:ascii="Times New Roman" w:hAnsi="Times New Roman" w:cs="Times New Roman"/>
          <w:sz w:val="24"/>
          <w:szCs w:val="24"/>
          <w:lang w:eastAsia="de-DE"/>
        </w:rPr>
      </w:pPr>
    </w:p>
    <w:p w14:paraId="1795E87F" w14:textId="4E8362E9" w:rsidR="004F57C8" w:rsidRDefault="004F57C8" w:rsidP="00B94914">
      <w:pPr>
        <w:rPr>
          <w:lang w:eastAsia="de-DE"/>
        </w:rPr>
      </w:pPr>
      <w:r>
        <w:rPr>
          <w:lang w:eastAsia="de-DE"/>
        </w:rPr>
        <w:lastRenderedPageBreak/>
        <w:t>Das Ziel</w:t>
      </w:r>
      <w:r w:rsidR="000350D9">
        <w:rPr>
          <w:lang w:eastAsia="de-DE"/>
        </w:rPr>
        <w:t xml:space="preserve"> Bilder von Martin Luther in der T-Pose</w:t>
      </w:r>
      <w:r w:rsidR="002B3B53">
        <w:rPr>
          <w:lang w:eastAsia="de-DE"/>
        </w:rPr>
        <w:t xml:space="preserve"> zu bekommen hat sich </w:t>
      </w:r>
      <w:r w:rsidR="00CF05A8">
        <w:rPr>
          <w:lang w:eastAsia="de-DE"/>
        </w:rPr>
        <w:t xml:space="preserve">an dieser Stelle nicht erfüllt. </w:t>
      </w:r>
      <w:r w:rsidR="00DB469F">
        <w:rPr>
          <w:lang w:eastAsia="de-DE"/>
        </w:rPr>
        <w:t xml:space="preserve">Die Bilder zeigen </w:t>
      </w:r>
      <w:r w:rsidR="00DC5856">
        <w:rPr>
          <w:lang w:eastAsia="de-DE"/>
        </w:rPr>
        <w:t>eine Statur und keinen Menschen</w:t>
      </w:r>
      <w:r w:rsidR="002029B5">
        <w:rPr>
          <w:lang w:eastAsia="de-DE"/>
        </w:rPr>
        <w:t xml:space="preserve">. Es ist zu vermuten, </w:t>
      </w:r>
      <w:r w:rsidR="00A30F85">
        <w:rPr>
          <w:lang w:eastAsia="de-DE"/>
        </w:rPr>
        <w:t>dass</w:t>
      </w:r>
      <w:r w:rsidR="002029B5">
        <w:rPr>
          <w:lang w:eastAsia="de-DE"/>
        </w:rPr>
        <w:t xml:space="preserve"> Hintergründe die Person im </w:t>
      </w:r>
      <w:r w:rsidR="00A30F85">
        <w:rPr>
          <w:lang w:eastAsia="de-DE"/>
        </w:rPr>
        <w:t>Vordergrund</w:t>
      </w:r>
      <w:r w:rsidR="005F2EAB">
        <w:rPr>
          <w:lang w:eastAsia="de-DE"/>
        </w:rPr>
        <w:t xml:space="preserve"> farblich beeinflusst. </w:t>
      </w:r>
      <w:r w:rsidR="00A10A75">
        <w:rPr>
          <w:lang w:eastAsia="de-DE"/>
        </w:rPr>
        <w:t>In diesem Fall</w:t>
      </w:r>
      <w:r w:rsidR="00B8697F">
        <w:rPr>
          <w:lang w:eastAsia="de-DE"/>
        </w:rPr>
        <w:t xml:space="preserve"> ist eine </w:t>
      </w:r>
      <w:r w:rsidR="00FB5752">
        <w:rPr>
          <w:lang w:eastAsia="de-DE"/>
        </w:rPr>
        <w:t xml:space="preserve">Braun-Graues </w:t>
      </w:r>
      <w:r w:rsidR="000631FA">
        <w:rPr>
          <w:lang w:eastAsia="de-DE"/>
        </w:rPr>
        <w:t>K</w:t>
      </w:r>
      <w:r w:rsidR="000631FA" w:rsidRPr="000631FA">
        <w:rPr>
          <w:lang w:eastAsia="de-DE"/>
        </w:rPr>
        <w:t>athedrale</w:t>
      </w:r>
      <w:r w:rsidR="000631FA">
        <w:rPr>
          <w:lang w:eastAsia="de-DE"/>
        </w:rPr>
        <w:t xml:space="preserve"> </w:t>
      </w:r>
      <w:r w:rsidR="00613D43">
        <w:rPr>
          <w:lang w:eastAsia="de-DE"/>
        </w:rPr>
        <w:t xml:space="preserve">aus Stein </w:t>
      </w:r>
      <w:r w:rsidR="000631FA">
        <w:rPr>
          <w:lang w:eastAsia="de-DE"/>
        </w:rPr>
        <w:t>im Hintergrund</w:t>
      </w:r>
      <w:r w:rsidR="00613D43">
        <w:rPr>
          <w:lang w:eastAsia="de-DE"/>
        </w:rPr>
        <w:t>. Dies</w:t>
      </w:r>
      <w:r w:rsidR="009B12FD">
        <w:rPr>
          <w:lang w:eastAsia="de-DE"/>
        </w:rPr>
        <w:t xml:space="preserve">e Braun-Graue </w:t>
      </w:r>
      <w:r w:rsidR="00B40F7A">
        <w:rPr>
          <w:lang w:eastAsia="de-DE"/>
        </w:rPr>
        <w:t>Kathedrale</w:t>
      </w:r>
      <w:r w:rsidR="009B12FD">
        <w:rPr>
          <w:lang w:eastAsia="de-DE"/>
        </w:rPr>
        <w:t xml:space="preserve"> </w:t>
      </w:r>
      <w:r w:rsidR="00B40F7A">
        <w:rPr>
          <w:lang w:eastAsia="de-DE"/>
        </w:rPr>
        <w:t>beeinflusst</w:t>
      </w:r>
      <w:r w:rsidR="009B12FD">
        <w:rPr>
          <w:lang w:eastAsia="de-DE"/>
        </w:rPr>
        <w:t xml:space="preserve"> wahrscheinlich die Person im Vordergrund, und verwandelt sie in eine Statur.</w:t>
      </w:r>
    </w:p>
    <w:p w14:paraId="73756A92" w14:textId="67E7B776" w:rsidR="006850BB" w:rsidRPr="006850BB" w:rsidRDefault="00101184" w:rsidP="00B94914">
      <w:pPr>
        <w:rPr>
          <w:rFonts w:ascii="Times New Roman" w:hAnsi="Times New Roman" w:cs="Times New Roman"/>
          <w:sz w:val="24"/>
          <w:szCs w:val="24"/>
          <w:lang w:eastAsia="de-DE"/>
        </w:rPr>
      </w:pPr>
      <w:r>
        <w:rPr>
          <w:lang w:eastAsia="de-DE"/>
        </w:rPr>
        <w:t>Um solche unerwünschten Einflüsse zu vermeiden</w:t>
      </w:r>
      <w:r w:rsidR="00B40F7A">
        <w:rPr>
          <w:lang w:eastAsia="de-DE"/>
        </w:rPr>
        <w:t>,</w:t>
      </w:r>
      <w:r>
        <w:rPr>
          <w:lang w:eastAsia="de-DE"/>
        </w:rPr>
        <w:t xml:space="preserve"> wird </w:t>
      </w:r>
      <w:proofErr w:type="spellStart"/>
      <w:r>
        <w:rPr>
          <w:lang w:eastAsia="de-DE"/>
        </w:rPr>
        <w:t>ChatGPT</w:t>
      </w:r>
      <w:proofErr w:type="spellEnd"/>
      <w:r>
        <w:rPr>
          <w:lang w:eastAsia="de-DE"/>
        </w:rPr>
        <w:t xml:space="preserve"> dazu aufgefordert </w:t>
      </w:r>
      <w:r w:rsidR="009616BB">
        <w:rPr>
          <w:lang w:eastAsia="de-DE"/>
        </w:rPr>
        <w:t>noch einmal</w:t>
      </w:r>
      <w:r w:rsidR="00C03AAD">
        <w:rPr>
          <w:lang w:eastAsia="de-DE"/>
        </w:rPr>
        <w:t xml:space="preserve"> die Prompts zu generieren</w:t>
      </w:r>
      <w:r w:rsidR="008D5863">
        <w:rPr>
          <w:lang w:eastAsia="de-DE"/>
        </w:rPr>
        <w:t>.</w:t>
      </w:r>
      <w:r w:rsidR="00C03AAD">
        <w:rPr>
          <w:lang w:eastAsia="de-DE"/>
        </w:rPr>
        <w:t xml:space="preserve"> </w:t>
      </w:r>
      <w:r w:rsidR="002213B5">
        <w:rPr>
          <w:lang w:eastAsia="de-DE"/>
        </w:rPr>
        <w:t>Z</w:t>
      </w:r>
      <w:r w:rsidR="009616BB">
        <w:rPr>
          <w:lang w:eastAsia="de-DE"/>
        </w:rPr>
        <w:t>usätzlich</w:t>
      </w:r>
      <w:r w:rsidR="009E116E">
        <w:rPr>
          <w:lang w:eastAsia="de-DE"/>
        </w:rPr>
        <w:t xml:space="preserve"> </w:t>
      </w:r>
      <w:r w:rsidR="002213B5">
        <w:rPr>
          <w:lang w:eastAsia="de-DE"/>
        </w:rPr>
        <w:t>sollen</w:t>
      </w:r>
      <w:r w:rsidR="009E116E">
        <w:rPr>
          <w:lang w:eastAsia="de-DE"/>
        </w:rPr>
        <w:t xml:space="preserve"> </w:t>
      </w:r>
      <w:r>
        <w:rPr>
          <w:lang w:eastAsia="de-DE"/>
        </w:rPr>
        <w:t xml:space="preserve">die </w:t>
      </w:r>
      <w:proofErr w:type="spellStart"/>
      <w:r>
        <w:rPr>
          <w:lang w:eastAsia="de-DE"/>
        </w:rPr>
        <w:t>Midjourney-Promt</w:t>
      </w:r>
      <w:proofErr w:type="spellEnd"/>
      <w:r w:rsidR="008A32DE">
        <w:rPr>
          <w:lang w:eastAsia="de-DE"/>
        </w:rPr>
        <w:t xml:space="preserve"> mit </w:t>
      </w:r>
      <w:r w:rsidR="00B40F7A">
        <w:rPr>
          <w:lang w:eastAsia="de-DE"/>
        </w:rPr>
        <w:t>neutralem</w:t>
      </w:r>
      <w:r w:rsidR="008A32DE">
        <w:rPr>
          <w:lang w:eastAsia="de-DE"/>
        </w:rPr>
        <w:t xml:space="preserve"> Hintergrund </w:t>
      </w:r>
      <w:r w:rsidR="00CE72F5">
        <w:rPr>
          <w:lang w:eastAsia="de-DE"/>
        </w:rPr>
        <w:t>und direkter</w:t>
      </w:r>
      <w:r w:rsidR="006850BB" w:rsidRPr="006850BB">
        <w:rPr>
          <w:lang w:eastAsia="de-DE"/>
        </w:rPr>
        <w:t xml:space="preserve"> Kameraeinstellung auf Martin Luther</w:t>
      </w:r>
      <w:r w:rsidR="002213B5">
        <w:rPr>
          <w:lang w:eastAsia="de-DE"/>
        </w:rPr>
        <w:t xml:space="preserve"> generiert werden</w:t>
      </w:r>
      <w:r w:rsidR="006850BB" w:rsidRPr="006850BB">
        <w:rPr>
          <w:lang w:eastAsia="de-DE"/>
        </w:rPr>
        <w:t>.</w:t>
      </w:r>
    </w:p>
    <w:p w14:paraId="7A864D82"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E460AC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78C7" w14:textId="63B48EB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6532612" wp14:editId="6BBCE31C">
                  <wp:extent cx="352425" cy="352425"/>
                  <wp:effectExtent l="0" t="0" r="9525" b="9525"/>
                  <wp:docPr id="782536980" name="Grafik 782536980"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6980" name="Grafik 51"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E2A36"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Bitte nochmal, und beschreibe, </w:t>
            </w:r>
            <w:proofErr w:type="gramStart"/>
            <w:r w:rsidRPr="006850BB">
              <w:rPr>
                <w:lang w:eastAsia="de-DE"/>
              </w:rPr>
              <w:t>das</w:t>
            </w:r>
            <w:proofErr w:type="gramEnd"/>
            <w:r w:rsidRPr="006850BB">
              <w:rPr>
                <w:lang w:eastAsia="de-DE"/>
              </w:rPr>
              <w:t xml:space="preserve"> es für eine Vorlage eines Videospiel dienen soll. Der Hintergrund darf gerne neutral sein. Die Kamera direkt auf die Figur.</w:t>
            </w:r>
          </w:p>
        </w:tc>
      </w:tr>
      <w:tr w:rsidR="006850BB" w:rsidRPr="0062232C" w14:paraId="4B968A0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0767" w14:textId="134B2BF1"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EE857C1" wp14:editId="3DB59BEB">
                  <wp:extent cx="361950" cy="361950"/>
                  <wp:effectExtent l="0" t="0" r="0" b="0"/>
                  <wp:docPr id="1831352362" name="Grafik 1831352362"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2362" name="Grafik 50" descr="Ein Bild, das Symbol, Grafiken, Schrift, Logo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BA1C" w14:textId="77777777" w:rsidR="006850BB" w:rsidRPr="006850BB" w:rsidRDefault="006850BB" w:rsidP="00B94914">
            <w:pPr>
              <w:rPr>
                <w:rFonts w:ascii="Times New Roman" w:hAnsi="Times New Roman" w:cs="Times New Roman"/>
                <w:sz w:val="24"/>
                <w:szCs w:val="24"/>
                <w:lang w:eastAsia="de-DE"/>
              </w:rPr>
            </w:pPr>
            <w:r w:rsidRPr="006850BB">
              <w:rPr>
                <w:lang w:eastAsia="de-DE"/>
              </w:rPr>
              <w:t xml:space="preserve">Hier sind fünf </w:t>
            </w:r>
            <w:proofErr w:type="spellStart"/>
            <w:r w:rsidRPr="006850BB">
              <w:rPr>
                <w:lang w:eastAsia="de-DE"/>
              </w:rPr>
              <w:t>MidJourney</w:t>
            </w:r>
            <w:proofErr w:type="spellEnd"/>
            <w:r w:rsidRPr="006850BB">
              <w:rPr>
                <w:lang w:eastAsia="de-DE"/>
              </w:rPr>
              <w:t xml:space="preserve"> Prompts für Martin Luther, die als Vorlage für einen Videospiel-Charakter dienen sollen. Die Figur steht in der T-Pose, der Hintergrund ist neutral und die Kamera zeigt direkt auf die Figur:</w:t>
            </w:r>
          </w:p>
          <w:p w14:paraId="2C5086C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1. Martin Luther in T-Pose, wearing his signature robes and holding a Bible in one hand, standing on a plain white background. Keywords: neutral background, T-Pose, robes, Bible, close-up camera, </w:t>
            </w:r>
            <w:proofErr w:type="spellStart"/>
            <w:r w:rsidRPr="006850BB">
              <w:rPr>
                <w:lang w:val="en-GB" w:eastAsia="de-DE"/>
              </w:rPr>
              <w:t>color</w:t>
            </w:r>
            <w:proofErr w:type="spellEnd"/>
            <w:r w:rsidRPr="006850BB">
              <w:rPr>
                <w:lang w:val="en-GB" w:eastAsia="de-DE"/>
              </w:rPr>
              <w:t xml:space="preserve"> film.</w:t>
            </w:r>
          </w:p>
          <w:p w14:paraId="284FA07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2. Martin Luther in T-Pose, holding a quill pen and standing in front of a plain </w:t>
            </w:r>
            <w:proofErr w:type="spellStart"/>
            <w:r w:rsidRPr="006850BB">
              <w:rPr>
                <w:lang w:val="en-GB" w:eastAsia="de-DE"/>
              </w:rPr>
              <w:t>gray</w:t>
            </w:r>
            <w:proofErr w:type="spellEnd"/>
            <w:r w:rsidRPr="006850BB">
              <w:rPr>
                <w:lang w:val="en-GB" w:eastAsia="de-DE"/>
              </w:rPr>
              <w:t xml:space="preserve"> background. Keywords: neutral background, T-Pose, quill pen, </w:t>
            </w:r>
            <w:proofErr w:type="spellStart"/>
            <w:r w:rsidRPr="006850BB">
              <w:rPr>
                <w:lang w:val="en-GB" w:eastAsia="de-DE"/>
              </w:rPr>
              <w:t>gray</w:t>
            </w:r>
            <w:proofErr w:type="spellEnd"/>
            <w:r w:rsidRPr="006850BB">
              <w:rPr>
                <w:lang w:val="en-GB" w:eastAsia="de-DE"/>
              </w:rPr>
              <w:t>, medium shot camera, sepia film.</w:t>
            </w:r>
          </w:p>
          <w:p w14:paraId="11CCC29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in T-Pose, holding a hammer and standing in front of a plain black background. Keywords: neutral background, T-Pose, hammer, black, close-up camera, black and white film.</w:t>
            </w:r>
          </w:p>
          <w:p w14:paraId="7751D2E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4. Martin Luther in T-Pose, wearing his signature robes and holding a Bible in one hand, standing in front of a plain blue background. Keywords: neutral background, T-Pose, robes, Bible, medium shot camera, </w:t>
            </w:r>
            <w:proofErr w:type="spellStart"/>
            <w:r w:rsidRPr="006850BB">
              <w:rPr>
                <w:lang w:val="en-GB" w:eastAsia="de-DE"/>
              </w:rPr>
              <w:t>color</w:t>
            </w:r>
            <w:proofErr w:type="spellEnd"/>
            <w:r w:rsidRPr="006850BB">
              <w:rPr>
                <w:lang w:val="en-GB" w:eastAsia="de-DE"/>
              </w:rPr>
              <w:t xml:space="preserve"> film.</w:t>
            </w:r>
          </w:p>
          <w:p w14:paraId="1914BCA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T-Pose, wearing his signature robes and holding a quill pen, standing in front of a plain white background. Keywords: </w:t>
            </w:r>
            <w:r w:rsidRPr="006850BB">
              <w:rPr>
                <w:lang w:val="en-GB" w:eastAsia="de-DE"/>
              </w:rPr>
              <w:lastRenderedPageBreak/>
              <w:t>neutral background, T-Pose, robes, quill pen, close-up camera, sepia film.</w:t>
            </w:r>
          </w:p>
        </w:tc>
      </w:tr>
    </w:tbl>
    <w:p w14:paraId="6939A77F" w14:textId="74175D16" w:rsidR="006850BB" w:rsidRPr="006850BB" w:rsidRDefault="006850BB" w:rsidP="002213B5">
      <w:pPr>
        <w:jc w:val="center"/>
        <w:rPr>
          <w:rFonts w:ascii="Times New Roman" w:hAnsi="Times New Roman" w:cs="Times New Roman"/>
          <w:sz w:val="24"/>
          <w:szCs w:val="24"/>
          <w:lang w:eastAsia="de-DE"/>
        </w:rPr>
      </w:pPr>
      <w:r w:rsidRPr="006850BB">
        <w:rPr>
          <w:noProof/>
          <w:bdr w:val="none" w:sz="0" w:space="0" w:color="auto" w:frame="1"/>
          <w:lang w:eastAsia="de-DE"/>
        </w:rPr>
        <w:lastRenderedPageBreak/>
        <w:drawing>
          <wp:inline distT="0" distB="0" distL="0" distR="0" wp14:anchorId="127B7171" wp14:editId="59B7A00E">
            <wp:extent cx="2162175" cy="2162175"/>
            <wp:effectExtent l="0" t="0" r="9525" b="9525"/>
            <wp:docPr id="259900538" name="Grafik 259900538" descr="Ein Bild, das Person, Menschliches Gesicht, Kleidung,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0538" name="Grafik 49" descr="Ein Bild, das Person, Menschliches Gesicht, Kleidung, Mann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63DBB07D" w14:textId="77777777" w:rsidR="006850BB" w:rsidRPr="006850BB" w:rsidRDefault="006850BB" w:rsidP="00B94914">
      <w:pPr>
        <w:rPr>
          <w:rFonts w:ascii="Times New Roman" w:hAnsi="Times New Roman" w:cs="Times New Roman"/>
          <w:sz w:val="24"/>
          <w:szCs w:val="24"/>
          <w:lang w:eastAsia="de-DE"/>
        </w:rPr>
      </w:pPr>
    </w:p>
    <w:p w14:paraId="3178A575" w14:textId="128BD416" w:rsidR="002376A2" w:rsidRDefault="002376A2" w:rsidP="00B94914">
      <w:pPr>
        <w:rPr>
          <w:lang w:eastAsia="de-DE"/>
        </w:rPr>
      </w:pPr>
      <w:r>
        <w:rPr>
          <w:lang w:eastAsia="de-DE"/>
        </w:rPr>
        <w:t xml:space="preserve">Wir sehen einen Mönch der Martin Luther </w:t>
      </w:r>
      <w:r w:rsidR="00545E65">
        <w:rPr>
          <w:lang w:eastAsia="de-DE"/>
        </w:rPr>
        <w:t>ähnlich sieht.</w:t>
      </w:r>
      <w:r w:rsidR="00672497">
        <w:rPr>
          <w:lang w:eastAsia="de-DE"/>
        </w:rPr>
        <w:t xml:space="preserve"> Der Hintergrund ist neutral, und die Kameraeinstellung ist direkt. Es ist </w:t>
      </w:r>
      <w:proofErr w:type="gramStart"/>
      <w:r w:rsidR="00672497">
        <w:rPr>
          <w:lang w:eastAsia="de-DE"/>
        </w:rPr>
        <w:t>ein realitätsnahe</w:t>
      </w:r>
      <w:r w:rsidR="00D644FB">
        <w:rPr>
          <w:lang w:eastAsia="de-DE"/>
        </w:rPr>
        <w:t xml:space="preserve"> </w:t>
      </w:r>
      <w:r w:rsidR="00957ED2">
        <w:rPr>
          <w:lang w:eastAsia="de-DE"/>
        </w:rPr>
        <w:t>Darstellung</w:t>
      </w:r>
      <w:proofErr w:type="gramEnd"/>
      <w:r w:rsidR="00F95D74">
        <w:rPr>
          <w:lang w:eastAsia="de-DE"/>
        </w:rPr>
        <w:t>. Was nicht fun</w:t>
      </w:r>
      <w:r w:rsidR="003A069A">
        <w:rPr>
          <w:lang w:eastAsia="de-DE"/>
        </w:rPr>
        <w:t>ktioniert hat, ist das die Person ganz zu sehen ist, sie befindet sich nicht in der T-pose</w:t>
      </w:r>
      <w:r w:rsidR="004F5ACF">
        <w:rPr>
          <w:lang w:eastAsia="de-DE"/>
        </w:rPr>
        <w:t>.</w:t>
      </w:r>
    </w:p>
    <w:p w14:paraId="7E0EA730" w14:textId="48437211" w:rsidR="006850BB" w:rsidRPr="006850BB" w:rsidRDefault="006850BB" w:rsidP="00B94914">
      <w:pPr>
        <w:rPr>
          <w:rFonts w:ascii="Times New Roman" w:hAnsi="Times New Roman" w:cs="Times New Roman"/>
          <w:sz w:val="24"/>
          <w:szCs w:val="24"/>
          <w:lang w:eastAsia="de-DE"/>
        </w:rPr>
      </w:pPr>
      <w:r w:rsidRPr="006850BB">
        <w:rPr>
          <w:lang w:eastAsia="de-DE"/>
        </w:rPr>
        <w:t xml:space="preserve">Nach all den Versuchen, </w:t>
      </w:r>
      <w:proofErr w:type="spellStart"/>
      <w:r w:rsidRPr="006850BB">
        <w:rPr>
          <w:lang w:eastAsia="de-DE"/>
        </w:rPr>
        <w:t>ChatGPT</w:t>
      </w:r>
      <w:proofErr w:type="spellEnd"/>
      <w:r w:rsidRPr="006850BB">
        <w:rPr>
          <w:lang w:eastAsia="de-DE"/>
        </w:rPr>
        <w:t xml:space="preserve"> dazu zu bringen Prompts für </w:t>
      </w:r>
      <w:proofErr w:type="spellStart"/>
      <w:r w:rsidRPr="006850BB">
        <w:rPr>
          <w:lang w:eastAsia="de-DE"/>
        </w:rPr>
        <w:t>Midjourney</w:t>
      </w:r>
      <w:proofErr w:type="spellEnd"/>
      <w:r w:rsidRPr="006850BB">
        <w:rPr>
          <w:lang w:eastAsia="de-DE"/>
        </w:rPr>
        <w:t xml:space="preserve"> zu generieren, wird auf </w:t>
      </w:r>
      <w:proofErr w:type="spellStart"/>
      <w:r w:rsidRPr="006850BB">
        <w:rPr>
          <w:lang w:eastAsia="de-DE"/>
        </w:rPr>
        <w:t>ChatGPT</w:t>
      </w:r>
      <w:proofErr w:type="spellEnd"/>
      <w:r w:rsidRPr="006850BB">
        <w:rPr>
          <w:lang w:eastAsia="de-DE"/>
        </w:rPr>
        <w:t xml:space="preserve"> verzichtet.</w:t>
      </w:r>
      <w:r w:rsidR="0031780E">
        <w:rPr>
          <w:lang w:eastAsia="de-DE"/>
        </w:rPr>
        <w:t xml:space="preserve"> Der Prozess </w:t>
      </w:r>
      <w:proofErr w:type="spellStart"/>
      <w:r w:rsidR="0031780E">
        <w:rPr>
          <w:lang w:eastAsia="de-DE"/>
        </w:rPr>
        <w:t>immerwieder</w:t>
      </w:r>
      <w:proofErr w:type="spellEnd"/>
      <w:r w:rsidR="0031780E">
        <w:rPr>
          <w:lang w:eastAsia="de-DE"/>
        </w:rPr>
        <w:t xml:space="preserve"> zwischen </w:t>
      </w:r>
      <w:proofErr w:type="spellStart"/>
      <w:r w:rsidR="0031780E">
        <w:rPr>
          <w:lang w:eastAsia="de-DE"/>
        </w:rPr>
        <w:t>ChatGPT</w:t>
      </w:r>
      <w:proofErr w:type="spellEnd"/>
      <w:r w:rsidR="0031780E">
        <w:rPr>
          <w:lang w:eastAsia="de-DE"/>
        </w:rPr>
        <w:t xml:space="preserve"> und </w:t>
      </w:r>
      <w:proofErr w:type="spellStart"/>
      <w:r w:rsidR="0031780E">
        <w:rPr>
          <w:lang w:eastAsia="de-DE"/>
        </w:rPr>
        <w:t>Midjourney</w:t>
      </w:r>
      <w:proofErr w:type="spellEnd"/>
      <w:r w:rsidR="0031780E">
        <w:rPr>
          <w:lang w:eastAsia="de-DE"/>
        </w:rPr>
        <w:t xml:space="preserve"> zu </w:t>
      </w:r>
      <w:proofErr w:type="gramStart"/>
      <w:r w:rsidR="0031780E">
        <w:rPr>
          <w:lang w:eastAsia="de-DE"/>
        </w:rPr>
        <w:t>wechseln</w:t>
      </w:r>
      <w:proofErr w:type="gramEnd"/>
      <w:r w:rsidR="0031780E">
        <w:rPr>
          <w:lang w:eastAsia="de-DE"/>
        </w:rPr>
        <w:t xml:space="preserve"> kostet Zeit</w:t>
      </w:r>
      <w:r w:rsidR="00AD4A4E">
        <w:rPr>
          <w:lang w:eastAsia="de-DE"/>
        </w:rPr>
        <w:t>.</w:t>
      </w:r>
    </w:p>
    <w:p w14:paraId="54F4CCAB" w14:textId="6F588AB8" w:rsidR="006850BB" w:rsidRPr="006850BB" w:rsidRDefault="001D101F" w:rsidP="00B94914">
      <w:pPr>
        <w:rPr>
          <w:rFonts w:ascii="Times New Roman" w:hAnsi="Times New Roman" w:cs="Times New Roman"/>
          <w:sz w:val="24"/>
          <w:szCs w:val="24"/>
          <w:lang w:eastAsia="de-DE"/>
        </w:rPr>
      </w:pPr>
      <w:r>
        <w:rPr>
          <w:lang w:eastAsia="de-DE"/>
        </w:rPr>
        <w:t xml:space="preserve">Für die </w:t>
      </w:r>
      <w:proofErr w:type="spellStart"/>
      <w:r>
        <w:rPr>
          <w:lang w:eastAsia="de-DE"/>
        </w:rPr>
        <w:t>entwicklung</w:t>
      </w:r>
      <w:proofErr w:type="spellEnd"/>
      <w:r>
        <w:rPr>
          <w:lang w:eastAsia="de-DE"/>
        </w:rPr>
        <w:t xml:space="preserve"> der Hauptfigur werden die </w:t>
      </w:r>
      <w:proofErr w:type="spellStart"/>
      <w:r>
        <w:rPr>
          <w:lang w:eastAsia="de-DE"/>
        </w:rPr>
        <w:t>Midjourney</w:t>
      </w:r>
      <w:proofErr w:type="spellEnd"/>
      <w:r>
        <w:rPr>
          <w:lang w:eastAsia="de-DE"/>
        </w:rPr>
        <w:t>-Prompts</w:t>
      </w:r>
      <w:r w:rsidR="0044515C">
        <w:rPr>
          <w:lang w:eastAsia="de-DE"/>
        </w:rPr>
        <w:t xml:space="preserve"> selbst verändert.</w:t>
      </w:r>
      <w:r w:rsidR="00DE3DE8">
        <w:rPr>
          <w:lang w:eastAsia="de-DE"/>
        </w:rPr>
        <w:t xml:space="preserve"> Das hat den </w:t>
      </w:r>
      <w:proofErr w:type="spellStart"/>
      <w:r w:rsidR="00DE3DE8">
        <w:rPr>
          <w:lang w:eastAsia="de-DE"/>
        </w:rPr>
        <w:t>vorteil</w:t>
      </w:r>
      <w:proofErr w:type="spellEnd"/>
      <w:r w:rsidR="00DE3DE8">
        <w:rPr>
          <w:lang w:eastAsia="de-DE"/>
        </w:rPr>
        <w:t xml:space="preserve">, </w:t>
      </w:r>
      <w:proofErr w:type="spellStart"/>
      <w:proofErr w:type="gramStart"/>
      <w:r w:rsidR="00DE3DE8">
        <w:rPr>
          <w:lang w:eastAsia="de-DE"/>
        </w:rPr>
        <w:t>das</w:t>
      </w:r>
      <w:proofErr w:type="spellEnd"/>
      <w:proofErr w:type="gramEnd"/>
      <w:r w:rsidR="007F4A66">
        <w:rPr>
          <w:lang w:eastAsia="de-DE"/>
        </w:rPr>
        <w:t xml:space="preserve"> </w:t>
      </w:r>
      <w:r w:rsidR="002B5633">
        <w:rPr>
          <w:lang w:eastAsia="de-DE"/>
        </w:rPr>
        <w:t xml:space="preserve">die Zyklen zwischen den </w:t>
      </w:r>
      <w:proofErr w:type="spellStart"/>
      <w:r w:rsidR="002B5633">
        <w:rPr>
          <w:lang w:eastAsia="de-DE"/>
        </w:rPr>
        <w:t>Midjourney</w:t>
      </w:r>
      <w:proofErr w:type="spellEnd"/>
      <w:r w:rsidR="002B5633">
        <w:rPr>
          <w:lang w:eastAsia="de-DE"/>
        </w:rPr>
        <w:t xml:space="preserve">-Prompts und deren </w:t>
      </w:r>
      <w:proofErr w:type="spellStart"/>
      <w:r w:rsidR="002B5633">
        <w:rPr>
          <w:lang w:eastAsia="de-DE"/>
        </w:rPr>
        <w:t>anpassung</w:t>
      </w:r>
      <w:proofErr w:type="spellEnd"/>
      <w:r w:rsidR="002B5633">
        <w:rPr>
          <w:lang w:eastAsia="de-DE"/>
        </w:rPr>
        <w:t xml:space="preserve"> kürzer ist.</w:t>
      </w:r>
    </w:p>
    <w:p w14:paraId="27631CBB" w14:textId="1E7622C3" w:rsidR="006850BB" w:rsidRPr="006850BB" w:rsidRDefault="006850BB" w:rsidP="00B94914">
      <w:pPr>
        <w:rPr>
          <w:rFonts w:ascii="Times New Roman" w:hAnsi="Times New Roman" w:cs="Times New Roman"/>
          <w:sz w:val="24"/>
          <w:szCs w:val="24"/>
          <w:lang w:eastAsia="de-DE"/>
        </w:rPr>
      </w:pPr>
      <w:r w:rsidRPr="006850BB">
        <w:rPr>
          <w:lang w:eastAsia="de-DE"/>
        </w:rPr>
        <w:t xml:space="preserve">Nach </w:t>
      </w:r>
      <w:proofErr w:type="spellStart"/>
      <w:r w:rsidR="00176402">
        <w:rPr>
          <w:lang w:eastAsia="de-DE"/>
        </w:rPr>
        <w:t>weitern</w:t>
      </w:r>
      <w:proofErr w:type="spellEnd"/>
      <w:r w:rsidRPr="006850BB">
        <w:rPr>
          <w:lang w:eastAsia="de-DE"/>
        </w:rPr>
        <w:t xml:space="preserve"> Versuchen wurde </w:t>
      </w:r>
      <w:proofErr w:type="gramStart"/>
      <w:r w:rsidRPr="006850BB">
        <w:rPr>
          <w:lang w:eastAsia="de-DE"/>
        </w:rPr>
        <w:t>mit folgenden Prompt</w:t>
      </w:r>
      <w:proofErr w:type="gramEnd"/>
      <w:r w:rsidRPr="006850BB">
        <w:rPr>
          <w:lang w:eastAsia="de-DE"/>
        </w:rPr>
        <w:t xml:space="preserve"> dieses Ergebnis von </w:t>
      </w:r>
      <w:proofErr w:type="spellStart"/>
      <w:r w:rsidRPr="006850BB">
        <w:rPr>
          <w:lang w:eastAsia="de-DE"/>
        </w:rPr>
        <w:t>Midjourney</w:t>
      </w:r>
      <w:proofErr w:type="spellEnd"/>
      <w:r w:rsidRPr="006850BB">
        <w:rPr>
          <w:lang w:eastAsia="de-DE"/>
        </w:rPr>
        <w:t xml:space="preserve"> generiert.</w:t>
      </w:r>
    </w:p>
    <w:p w14:paraId="2051F43F" w14:textId="77777777" w:rsidR="006850BB" w:rsidRPr="006850BB" w:rsidRDefault="006850BB" w:rsidP="00B94914">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3046"/>
        <w:gridCol w:w="2990"/>
        <w:gridCol w:w="2990"/>
      </w:tblGrid>
      <w:tr w:rsidR="006850BB" w:rsidRPr="006850BB" w14:paraId="508482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E537" w14:textId="611964D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4BBA5DD" wp14:editId="6196A821">
                  <wp:extent cx="352425" cy="352425"/>
                  <wp:effectExtent l="0" t="0" r="9525" b="9525"/>
                  <wp:docPr id="463228527" name="Grafik 463228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8527" name="Grafik 48"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17AB" w14:textId="211ED81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DD6D066" wp14:editId="3EECE520">
                  <wp:extent cx="361950" cy="295275"/>
                  <wp:effectExtent l="0" t="0" r="0" b="9525"/>
                  <wp:docPr id="1710319899" name="Grafik 1710319899"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1C6CE" w14:textId="769991B9"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05ACF9" wp14:editId="0827B6B9">
                  <wp:extent cx="361950" cy="295275"/>
                  <wp:effectExtent l="0" t="0" r="0" b="9525"/>
                  <wp:docPr id="1671239180" name="Grafik 167123918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9180" name="Grafik 46"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6850BB">
              <w:rPr>
                <w:lang w:eastAsia="de-DE"/>
              </w:rPr>
              <w:t xml:space="preserve"> </w:t>
            </w:r>
            <w:proofErr w:type="spellStart"/>
            <w:r w:rsidRPr="006850BB">
              <w:rPr>
                <w:lang w:eastAsia="de-DE"/>
              </w:rPr>
              <w:t>Upscale</w:t>
            </w:r>
            <w:proofErr w:type="spellEnd"/>
            <w:r w:rsidRPr="006850BB">
              <w:rPr>
                <w:lang w:eastAsia="de-DE"/>
              </w:rPr>
              <w:t xml:space="preserve"> V 4</w:t>
            </w:r>
          </w:p>
        </w:tc>
      </w:tr>
      <w:tr w:rsidR="006850BB" w:rsidRPr="006850BB" w14:paraId="066EEEF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AAFD"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 xml:space="preserve">Martin Luther in T - Pose, wearing his signature robes, standing in front of a plain blue background. Keywords: neutral background, T - Pose, whole body, robes, Bible, </w:t>
            </w:r>
            <w:proofErr w:type="spellStart"/>
            <w:r w:rsidRPr="006850BB">
              <w:rPr>
                <w:lang w:val="en-GB" w:eastAsia="de-DE"/>
              </w:rPr>
              <w:t>color</w:t>
            </w:r>
            <w:proofErr w:type="spellEnd"/>
            <w:r w:rsidRPr="006850BB">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65FB" w14:textId="492B9044"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5C9B715" wp14:editId="55919F8E">
                  <wp:extent cx="1771650" cy="1781175"/>
                  <wp:effectExtent l="0" t="0" r="0" b="9525"/>
                  <wp:docPr id="996739632" name="Grafik 996739632" descr="Ein Bild, das Kleidung, Mantel, Cartoon, Kostüm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9632" name="Grafik 45" descr="Ein Bild, das Kleidung, Mantel, Cartoon, Kostümdesign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F1F41" w14:textId="51319BD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6816650" wp14:editId="1F3E3C38">
                  <wp:extent cx="1771650" cy="1781175"/>
                  <wp:effectExtent l="0" t="0" r="0" b="9525"/>
                  <wp:docPr id="23736982" name="Grafik 23736982"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982" name="Grafik 44" descr="Ein Bild, das Kleidung, Mantel, Person, Robe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8D30260" w14:textId="77777777" w:rsidR="006850BB" w:rsidRPr="006850BB" w:rsidRDefault="006850BB" w:rsidP="00B94914">
      <w:pPr>
        <w:rPr>
          <w:rFonts w:ascii="Times New Roman" w:hAnsi="Times New Roman" w:cs="Times New Roman"/>
          <w:sz w:val="24"/>
          <w:szCs w:val="24"/>
          <w:lang w:eastAsia="de-DE"/>
        </w:rPr>
      </w:pPr>
    </w:p>
    <w:p w14:paraId="020F0BFF" w14:textId="157868B2" w:rsidR="006850BB" w:rsidRPr="006850BB" w:rsidRDefault="006850BB" w:rsidP="00B94914">
      <w:pPr>
        <w:rPr>
          <w:rFonts w:ascii="Times New Roman" w:hAnsi="Times New Roman" w:cs="Times New Roman"/>
          <w:sz w:val="24"/>
          <w:szCs w:val="24"/>
          <w:lang w:eastAsia="de-DE"/>
        </w:rPr>
      </w:pPr>
      <w:proofErr w:type="spellStart"/>
      <w:r w:rsidRPr="006850BB">
        <w:rPr>
          <w:lang w:eastAsia="de-DE"/>
        </w:rPr>
        <w:t>Midjourney</w:t>
      </w:r>
      <w:proofErr w:type="spellEnd"/>
      <w:r w:rsidRPr="006850BB">
        <w:rPr>
          <w:lang w:eastAsia="de-DE"/>
        </w:rPr>
        <w:t xml:space="preserve"> erzeugt mit jedem Prompt vier Vorschaubilder. Der Benutzer kann entscheiden, ob er auf Grundlage eines dieser vier Vorschaubilder, vier neue Bilder generieren lassen möchte, ein Bild hochskalieren lässt oder vier komplett neue Vorschaubilder auf Grundlage des verwendeten Prompts</w:t>
      </w:r>
      <w:r w:rsidR="001C4586">
        <w:rPr>
          <w:lang w:eastAsia="de-DE"/>
        </w:rPr>
        <w:t xml:space="preserve"> erzeugen lassen möchte</w:t>
      </w:r>
      <w:r w:rsidRPr="006850BB">
        <w:rPr>
          <w:lang w:eastAsia="de-DE"/>
        </w:rPr>
        <w:t>.</w:t>
      </w:r>
    </w:p>
    <w:p w14:paraId="7C5708B3" w14:textId="4B25B9B5" w:rsidR="00B94914" w:rsidRDefault="006850BB" w:rsidP="00B94914">
      <w:pPr>
        <w:rPr>
          <w:lang w:eastAsia="de-DE"/>
        </w:rPr>
      </w:pPr>
      <w:r w:rsidRPr="006850BB">
        <w:rPr>
          <w:lang w:eastAsia="de-DE"/>
        </w:rPr>
        <w:t xml:space="preserve">In der Abbildung Tabelle </w:t>
      </w:r>
      <w:r w:rsidR="00564EDF">
        <w:rPr>
          <w:lang w:eastAsia="de-DE"/>
        </w:rPr>
        <w:t>XXX</w:t>
      </w:r>
      <w:r w:rsidRPr="006850BB">
        <w:rPr>
          <w:lang w:eastAsia="de-DE"/>
        </w:rPr>
        <w:t xml:space="preserve"> </w:t>
      </w:r>
      <w:r w:rsidR="006F490E">
        <w:rPr>
          <w:lang w:eastAsia="de-DE"/>
        </w:rPr>
        <w:t>ist der verwendete</w:t>
      </w:r>
      <w:r w:rsidRPr="006850BB">
        <w:rPr>
          <w:lang w:eastAsia="de-DE"/>
        </w:rPr>
        <w:t xml:space="preserve"> Prompt, der selbst erstellt wird. Mit diesem Prompt erzeugt </w:t>
      </w:r>
      <w:proofErr w:type="spellStart"/>
      <w:r w:rsidRPr="006850BB">
        <w:rPr>
          <w:lang w:eastAsia="de-DE"/>
        </w:rPr>
        <w:t>Midjourney</w:t>
      </w:r>
      <w:proofErr w:type="spellEnd"/>
      <w:r w:rsidRPr="006850BB">
        <w:rPr>
          <w:lang w:eastAsia="de-DE"/>
        </w:rPr>
        <w:t xml:space="preserve"> vier Vorschaubilder. Sehr oft in unterschiedlichen Stilrichtungen. Anschließend </w:t>
      </w:r>
      <w:r w:rsidR="004902AF">
        <w:rPr>
          <w:lang w:eastAsia="de-DE"/>
        </w:rPr>
        <w:t>wird</w:t>
      </w:r>
      <w:r w:rsidRPr="006850BB">
        <w:rPr>
          <w:lang w:eastAsia="de-DE"/>
        </w:rPr>
        <w:t xml:space="preserve"> eine hochskalierte Version von Version 4 erzeugt.</w:t>
      </w:r>
    </w:p>
    <w:p w14:paraId="76663643" w14:textId="5D1B6026" w:rsidR="009D228C" w:rsidRDefault="009D228C" w:rsidP="00B94914">
      <w:pPr>
        <w:rPr>
          <w:lang w:eastAsia="de-DE"/>
        </w:rPr>
      </w:pPr>
      <w:r>
        <w:rPr>
          <w:lang w:eastAsia="de-DE"/>
        </w:rPr>
        <w:t>Mit diesem</w:t>
      </w:r>
      <w:r w:rsidR="00891BF9">
        <w:rPr>
          <w:lang w:eastAsia="de-DE"/>
        </w:rPr>
        <w:t xml:space="preserve"> hochskalierten Bild</w:t>
      </w:r>
      <w:r w:rsidR="002841A5">
        <w:rPr>
          <w:lang w:eastAsia="de-DE"/>
        </w:rPr>
        <w:t xml:space="preserve"> wird ein erster Test mit </w:t>
      </w:r>
      <w:proofErr w:type="spellStart"/>
      <w:r w:rsidR="002841A5">
        <w:rPr>
          <w:lang w:eastAsia="de-DE"/>
        </w:rPr>
        <w:t>PIFuHD</w:t>
      </w:r>
      <w:proofErr w:type="spellEnd"/>
      <w:r w:rsidR="00DF338F">
        <w:rPr>
          <w:lang w:eastAsia="de-DE"/>
        </w:rPr>
        <w:t xml:space="preserve"> durchgeführt, Das </w:t>
      </w:r>
      <w:r w:rsidR="00DE4476">
        <w:rPr>
          <w:lang w:eastAsia="de-DE"/>
        </w:rPr>
        <w:t>Bild</w:t>
      </w:r>
      <w:r w:rsidR="00DF338F">
        <w:rPr>
          <w:lang w:eastAsia="de-DE"/>
        </w:rPr>
        <w:t xml:space="preserve"> erfüllt </w:t>
      </w:r>
      <w:proofErr w:type="gramStart"/>
      <w:r w:rsidR="00DF338F">
        <w:rPr>
          <w:lang w:eastAsia="de-DE"/>
        </w:rPr>
        <w:t>soweit</w:t>
      </w:r>
      <w:proofErr w:type="gramEnd"/>
      <w:r w:rsidR="00DF338F">
        <w:rPr>
          <w:lang w:eastAsia="de-DE"/>
        </w:rPr>
        <w:t xml:space="preserve"> alle Kriterien, bis auf das es keine echte Fotografie ist, sondern </w:t>
      </w:r>
      <w:r w:rsidR="00305452">
        <w:rPr>
          <w:lang w:eastAsia="de-DE"/>
        </w:rPr>
        <w:t>ein k</w:t>
      </w:r>
      <w:r w:rsidR="00E179C9">
        <w:rPr>
          <w:lang w:eastAsia="de-DE"/>
        </w:rPr>
        <w:t xml:space="preserve">ünstlich </w:t>
      </w:r>
      <w:r w:rsidR="00DE4476">
        <w:rPr>
          <w:lang w:eastAsia="de-DE"/>
        </w:rPr>
        <w:t>erzeugtes</w:t>
      </w:r>
      <w:r w:rsidR="00E179C9">
        <w:rPr>
          <w:lang w:eastAsia="de-DE"/>
        </w:rPr>
        <w:t xml:space="preserve"> Bild durch ein KI-System.</w:t>
      </w:r>
      <w:r w:rsidR="009246F8">
        <w:rPr>
          <w:lang w:eastAsia="de-DE"/>
        </w:rPr>
        <w:t xml:space="preserve"> </w:t>
      </w:r>
      <w:proofErr w:type="gramStart"/>
      <w:r w:rsidR="009246F8">
        <w:rPr>
          <w:lang w:eastAsia="de-DE"/>
        </w:rPr>
        <w:t xml:space="preserve">Das Testen und </w:t>
      </w:r>
      <w:r w:rsidR="00DE4476">
        <w:rPr>
          <w:lang w:eastAsia="de-DE"/>
        </w:rPr>
        <w:t>erzeugen</w:t>
      </w:r>
      <w:proofErr w:type="gramEnd"/>
      <w:r w:rsidR="009246F8">
        <w:rPr>
          <w:lang w:eastAsia="de-DE"/>
        </w:rPr>
        <w:t xml:space="preserve"> eines 3D-Modells mit Hilfe von </w:t>
      </w:r>
      <w:proofErr w:type="spellStart"/>
      <w:r w:rsidR="009246F8">
        <w:rPr>
          <w:lang w:eastAsia="de-DE"/>
        </w:rPr>
        <w:t>PIFuHD</w:t>
      </w:r>
      <w:proofErr w:type="spellEnd"/>
      <w:r w:rsidR="009246F8">
        <w:rPr>
          <w:lang w:eastAsia="de-DE"/>
        </w:rPr>
        <w:t xml:space="preserve"> wird im </w:t>
      </w:r>
      <w:r w:rsidR="00DE4476">
        <w:rPr>
          <w:lang w:eastAsia="de-DE"/>
        </w:rPr>
        <w:t>nächsten</w:t>
      </w:r>
      <w:r w:rsidR="009246F8">
        <w:rPr>
          <w:lang w:eastAsia="de-DE"/>
        </w:rPr>
        <w:t xml:space="preserve"> Abschnitt</w:t>
      </w:r>
      <w:r w:rsidR="00DE4476">
        <w:rPr>
          <w:lang w:eastAsia="de-DE"/>
        </w:rPr>
        <w:t xml:space="preserve"> erläutert.</w:t>
      </w:r>
    </w:p>
    <w:p w14:paraId="383CB94A" w14:textId="77777777" w:rsidR="00B94914" w:rsidRDefault="00B94914" w:rsidP="00B94914">
      <w:pPr>
        <w:spacing w:before="0" w:after="0" w:line="240" w:lineRule="auto"/>
        <w:jc w:val="left"/>
        <w:rPr>
          <w:rFonts w:eastAsia="Times New Roman" w:cs="Arial"/>
          <w:color w:val="000000"/>
          <w:kern w:val="0"/>
          <w:lang w:eastAsia="de-DE"/>
          <w14:ligatures w14:val="none"/>
        </w:rPr>
      </w:pPr>
    </w:p>
    <w:p w14:paraId="65A7A0AE" w14:textId="2B37FEA0" w:rsidR="00265378" w:rsidRDefault="00265378" w:rsidP="00B94914">
      <w:pPr>
        <w:pStyle w:val="berschrift3"/>
      </w:pPr>
      <w:bookmarkStart w:id="53" w:name="_Toc148908600"/>
      <w:r w:rsidRPr="006E6140">
        <w:t xml:space="preserve">Erzeugen eines 3D-Modells mit Hilfe von </w:t>
      </w:r>
      <w:proofErr w:type="spellStart"/>
      <w:r w:rsidRPr="006E6140">
        <w:t>PIFuHD</w:t>
      </w:r>
      <w:bookmarkEnd w:id="53"/>
      <w:proofErr w:type="spellEnd"/>
    </w:p>
    <w:p w14:paraId="659F05EE" w14:textId="25A0C662" w:rsidR="00040A9A" w:rsidRDefault="00040A9A" w:rsidP="009C6C92">
      <w:pPr>
        <w:rPr>
          <w:lang w:eastAsia="de-DE"/>
        </w:rPr>
      </w:pPr>
      <w:r>
        <w:rPr>
          <w:lang w:eastAsia="de-DE"/>
        </w:rPr>
        <w:t xml:space="preserve">Im </w:t>
      </w:r>
      <w:proofErr w:type="spellStart"/>
      <w:r>
        <w:rPr>
          <w:lang w:eastAsia="de-DE"/>
        </w:rPr>
        <w:t>vorrigen</w:t>
      </w:r>
      <w:proofErr w:type="spellEnd"/>
      <w:r>
        <w:rPr>
          <w:lang w:eastAsia="de-DE"/>
        </w:rPr>
        <w:t xml:space="preserve"> </w:t>
      </w:r>
      <w:proofErr w:type="spellStart"/>
      <w:r>
        <w:rPr>
          <w:lang w:eastAsia="de-DE"/>
        </w:rPr>
        <w:t>Abschnit</w:t>
      </w:r>
      <w:proofErr w:type="spellEnd"/>
      <w:r>
        <w:rPr>
          <w:lang w:eastAsia="de-DE"/>
        </w:rPr>
        <w:t xml:space="preserve"> w</w:t>
      </w:r>
      <w:r w:rsidR="009F32D6">
        <w:rPr>
          <w:lang w:eastAsia="de-DE"/>
        </w:rPr>
        <w:t xml:space="preserve">urde versucht mit Hilfe von </w:t>
      </w:r>
      <w:proofErr w:type="spellStart"/>
      <w:r w:rsidR="009F32D6">
        <w:rPr>
          <w:lang w:eastAsia="de-DE"/>
        </w:rPr>
        <w:t>ChatGPT</w:t>
      </w:r>
      <w:proofErr w:type="spellEnd"/>
      <w:r w:rsidR="009F32D6">
        <w:rPr>
          <w:lang w:eastAsia="de-DE"/>
        </w:rPr>
        <w:t xml:space="preserve"> und </w:t>
      </w:r>
      <w:proofErr w:type="spellStart"/>
      <w:r w:rsidR="009F32D6">
        <w:rPr>
          <w:lang w:eastAsia="de-DE"/>
        </w:rPr>
        <w:t>Midjourney</w:t>
      </w:r>
      <w:proofErr w:type="spellEnd"/>
      <w:r w:rsidR="009F32D6">
        <w:rPr>
          <w:lang w:eastAsia="de-DE"/>
        </w:rPr>
        <w:t xml:space="preserve"> Bilder zu generieren</w:t>
      </w:r>
      <w:r w:rsidR="00B61F2C">
        <w:rPr>
          <w:lang w:eastAsia="de-DE"/>
        </w:rPr>
        <w:t xml:space="preserve">. Diese Bilder </w:t>
      </w:r>
      <w:r w:rsidR="00E45238">
        <w:rPr>
          <w:lang w:eastAsia="de-DE"/>
        </w:rPr>
        <w:t>sollen dazu dienen 3D-Modelle</w:t>
      </w:r>
      <w:r w:rsidR="00F63922">
        <w:rPr>
          <w:lang w:eastAsia="de-DE"/>
        </w:rPr>
        <w:t xml:space="preserve"> mit Hilfe von </w:t>
      </w:r>
      <w:proofErr w:type="spellStart"/>
      <w:r w:rsidR="00F63922">
        <w:rPr>
          <w:lang w:eastAsia="de-DE"/>
        </w:rPr>
        <w:t>PIFuHD</w:t>
      </w:r>
      <w:proofErr w:type="spellEnd"/>
      <w:r w:rsidR="00D17320">
        <w:rPr>
          <w:lang w:eastAsia="de-DE"/>
        </w:rPr>
        <w:t xml:space="preserve"> zu </w:t>
      </w:r>
      <w:proofErr w:type="spellStart"/>
      <w:r w:rsidR="00D17320">
        <w:rPr>
          <w:lang w:eastAsia="de-DE"/>
        </w:rPr>
        <w:t>erzugen</w:t>
      </w:r>
      <w:proofErr w:type="spellEnd"/>
      <w:r w:rsidR="00D17320">
        <w:rPr>
          <w:lang w:eastAsia="de-DE"/>
        </w:rPr>
        <w:t>.</w:t>
      </w:r>
    </w:p>
    <w:p w14:paraId="7E3D857E" w14:textId="320F1683" w:rsidR="00D17320" w:rsidRDefault="00D17320" w:rsidP="009C6C92">
      <w:pPr>
        <w:rPr>
          <w:lang w:eastAsia="de-DE"/>
        </w:rPr>
      </w:pPr>
      <w:r>
        <w:rPr>
          <w:lang w:eastAsia="de-DE"/>
        </w:rPr>
        <w:t>Der Prozess</w:t>
      </w:r>
      <w:r w:rsidR="002E4217">
        <w:rPr>
          <w:lang w:eastAsia="de-DE"/>
        </w:rPr>
        <w:t xml:space="preserve">, des Erzeugen von 3D-Modelle wird in diesem Abschnitt </w:t>
      </w:r>
      <w:r w:rsidR="00111D7F">
        <w:rPr>
          <w:lang w:eastAsia="de-DE"/>
        </w:rPr>
        <w:t xml:space="preserve">gezeigt und </w:t>
      </w:r>
      <w:r w:rsidR="002E4217">
        <w:rPr>
          <w:lang w:eastAsia="de-DE"/>
        </w:rPr>
        <w:t>erläutert</w:t>
      </w:r>
      <w:r w:rsidR="00111D7F">
        <w:rPr>
          <w:lang w:eastAsia="de-DE"/>
        </w:rPr>
        <w:t>.</w:t>
      </w:r>
    </w:p>
    <w:p w14:paraId="73A478B0" w14:textId="39DFCB6F" w:rsidR="009C6C92" w:rsidRPr="009C6C92" w:rsidRDefault="00755165" w:rsidP="009C6C92">
      <w:pPr>
        <w:rPr>
          <w:rFonts w:ascii="Times New Roman" w:hAnsi="Times New Roman" w:cs="Times New Roman"/>
          <w:sz w:val="24"/>
          <w:szCs w:val="24"/>
          <w:lang w:eastAsia="de-DE"/>
        </w:rPr>
      </w:pPr>
      <w:r>
        <w:rPr>
          <w:lang w:eastAsia="de-DE"/>
        </w:rPr>
        <w:t xml:space="preserve">Als erstes wird das Hochskalierte Bild aus Tabelle </w:t>
      </w:r>
      <w:proofErr w:type="spellStart"/>
      <w:r>
        <w:rPr>
          <w:lang w:eastAsia="de-DE"/>
        </w:rPr>
        <w:t>XXX</w:t>
      </w:r>
      <w:r w:rsidR="009C6C92" w:rsidRPr="009C6C92">
        <w:rPr>
          <w:lang w:eastAsia="de-DE"/>
        </w:rPr>
        <w:t>Stelle</w:t>
      </w:r>
      <w:proofErr w:type="spellEnd"/>
      <w:r w:rsidR="009C6C92" w:rsidRPr="009C6C92">
        <w:rPr>
          <w:lang w:eastAsia="de-DE"/>
        </w:rPr>
        <w:t xml:space="preserve"> wird getestet, ob dieses Bild für </w:t>
      </w:r>
      <w:proofErr w:type="spellStart"/>
      <w:r w:rsidR="009C6C92" w:rsidRPr="009C6C92">
        <w:rPr>
          <w:lang w:eastAsia="de-DE"/>
        </w:rPr>
        <w:t>PIFuHD-kompatiebel</w:t>
      </w:r>
      <w:proofErr w:type="spellEnd"/>
      <w:r w:rsidR="009C6C92" w:rsidRPr="009C6C92">
        <w:rPr>
          <w:lang w:eastAsia="de-DE"/>
        </w:rPr>
        <w:t xml:space="preserve"> ist.</w:t>
      </w:r>
    </w:p>
    <w:p w14:paraId="07B6DBF8" w14:textId="77777777" w:rsidR="009C6C92" w:rsidRPr="009C6C92" w:rsidRDefault="009C6C92" w:rsidP="009C6C92">
      <w:pPr>
        <w:rPr>
          <w:rFonts w:ascii="Times New Roman" w:hAnsi="Times New Roman" w:cs="Times New Roman"/>
          <w:sz w:val="24"/>
          <w:szCs w:val="24"/>
          <w:lang w:eastAsia="de-DE"/>
        </w:rPr>
      </w:pPr>
    </w:p>
    <w:p w14:paraId="59234E1F" w14:textId="1AE5B853" w:rsidR="009C6C92" w:rsidRPr="009C6C92" w:rsidRDefault="009C6C92" w:rsidP="009C6C92">
      <w:pPr>
        <w:rPr>
          <w:rFonts w:ascii="Times New Roman" w:hAnsi="Times New Roman" w:cs="Times New Roman"/>
          <w:sz w:val="24"/>
          <w:szCs w:val="24"/>
          <w:lang w:eastAsia="de-DE"/>
        </w:rPr>
      </w:pPr>
      <w:proofErr w:type="spellStart"/>
      <w:r w:rsidRPr="009C6C92">
        <w:rPr>
          <w:lang w:eastAsia="de-DE"/>
        </w:rPr>
        <w:lastRenderedPageBreak/>
        <w:t>PIFuHD</w:t>
      </w:r>
      <w:proofErr w:type="spellEnd"/>
      <w:r w:rsidRPr="009C6C92">
        <w:rPr>
          <w:lang w:eastAsia="de-DE"/>
        </w:rPr>
        <w:t xml:space="preserve"> ist durch eine Google-Suche zu finden. Der Erste Vorschlag von Google zeigt einen </w:t>
      </w:r>
      <w:proofErr w:type="spellStart"/>
      <w:r w:rsidRPr="009C6C92">
        <w:rPr>
          <w:lang w:eastAsia="de-DE"/>
        </w:rPr>
        <w:t>Git</w:t>
      </w:r>
      <w:proofErr w:type="spellEnd"/>
      <w:r w:rsidRPr="009C6C92">
        <w:rPr>
          <w:lang w:eastAsia="de-DE"/>
        </w:rPr>
        <w:t xml:space="preserve">-Hub-Link an. Im </w:t>
      </w:r>
      <w:proofErr w:type="spellStart"/>
      <w:r w:rsidRPr="009C6C92">
        <w:rPr>
          <w:lang w:eastAsia="de-DE"/>
        </w:rPr>
        <w:t>kopf</w:t>
      </w:r>
      <w:proofErr w:type="spellEnd"/>
      <w:r w:rsidRPr="009C6C92">
        <w:rPr>
          <w:lang w:eastAsia="de-DE"/>
        </w:rPr>
        <w:t xml:space="preserve"> dieser </w:t>
      </w:r>
      <w:proofErr w:type="spellStart"/>
      <w:r w:rsidRPr="009C6C92">
        <w:rPr>
          <w:lang w:eastAsia="de-DE"/>
        </w:rPr>
        <w:t>Git</w:t>
      </w:r>
      <w:proofErr w:type="spellEnd"/>
      <w:r w:rsidRPr="009C6C92">
        <w:rPr>
          <w:lang w:eastAsia="de-DE"/>
        </w:rPr>
        <w:t>-Hub Seite findet man weit oben den Link zur</w:t>
      </w:r>
      <w:r w:rsidR="003D5978">
        <w:rPr>
          <w:lang w:eastAsia="de-DE"/>
        </w:rPr>
        <w:t xml:space="preserve"> </w:t>
      </w:r>
      <w:proofErr w:type="gramStart"/>
      <w:r w:rsidRPr="009C6C92">
        <w:rPr>
          <w:lang w:eastAsia="de-DE"/>
        </w:rPr>
        <w:t>Demo</w:t>
      </w:r>
      <w:proofErr w:type="gramEnd"/>
      <w:r w:rsidRPr="009C6C92">
        <w:rPr>
          <w:lang w:eastAsia="de-DE"/>
        </w:rPr>
        <w:t xml:space="preserve"> die auf Google-</w:t>
      </w:r>
      <w:proofErr w:type="spellStart"/>
      <w:r w:rsidRPr="009C6C92">
        <w:rPr>
          <w:lang w:eastAsia="de-DE"/>
        </w:rPr>
        <w:t>Colab</w:t>
      </w:r>
      <w:proofErr w:type="spellEnd"/>
      <w:r w:rsidRPr="009C6C92">
        <w:rPr>
          <w:lang w:eastAsia="de-DE"/>
        </w:rPr>
        <w:t xml:space="preserve"> veröffentlicht ist.</w:t>
      </w:r>
    </w:p>
    <w:p w14:paraId="481B5D8C" w14:textId="7C39947E" w:rsidR="009C6C92" w:rsidRPr="009C6C92" w:rsidRDefault="009C6C92" w:rsidP="009C6C92">
      <w:pPr>
        <w:rPr>
          <w:rFonts w:ascii="Times New Roman" w:hAnsi="Times New Roman" w:cs="Times New Roman"/>
          <w:sz w:val="24"/>
          <w:szCs w:val="24"/>
          <w:lang w:eastAsia="de-DE"/>
        </w:rPr>
      </w:pPr>
      <w:r w:rsidRPr="009C6C92">
        <w:rPr>
          <w:lang w:eastAsia="de-DE"/>
        </w:rPr>
        <w:t xml:space="preserve">Über </w:t>
      </w:r>
      <w:r w:rsidR="003D5978" w:rsidRPr="009C6C92">
        <w:rPr>
          <w:lang w:eastAsia="de-DE"/>
        </w:rPr>
        <w:t>das</w:t>
      </w:r>
      <w:r w:rsidRPr="009C6C92">
        <w:rPr>
          <w:lang w:eastAsia="de-DE"/>
        </w:rPr>
        <w:t xml:space="preserve"> Anmelden eines Google-Kontos und über das Verbinden mit der gehosteten </w:t>
      </w:r>
      <w:proofErr w:type="spellStart"/>
      <w:r w:rsidRPr="009C6C92">
        <w:rPr>
          <w:lang w:eastAsia="de-DE"/>
        </w:rPr>
        <w:t>Laufzeig</w:t>
      </w:r>
      <w:proofErr w:type="spellEnd"/>
      <w:r w:rsidRPr="009C6C92">
        <w:rPr>
          <w:lang w:eastAsia="de-DE"/>
        </w:rPr>
        <w:t xml:space="preserve"> wird Google-</w:t>
      </w:r>
      <w:proofErr w:type="spellStart"/>
      <w:r w:rsidRPr="009C6C92">
        <w:rPr>
          <w:lang w:eastAsia="de-DE"/>
        </w:rPr>
        <w:t>Colab</w:t>
      </w:r>
      <w:proofErr w:type="spellEnd"/>
      <w:r w:rsidRPr="009C6C92">
        <w:rPr>
          <w:lang w:eastAsia="de-DE"/>
        </w:rPr>
        <w:t xml:space="preserve"> die Demo von </w:t>
      </w:r>
      <w:proofErr w:type="spellStart"/>
      <w:r w:rsidRPr="009C6C92">
        <w:rPr>
          <w:lang w:eastAsia="de-DE"/>
        </w:rPr>
        <w:t>PIFuHD</w:t>
      </w:r>
      <w:proofErr w:type="spellEnd"/>
      <w:r w:rsidRPr="009C6C92">
        <w:rPr>
          <w:lang w:eastAsia="de-DE"/>
        </w:rPr>
        <w:t xml:space="preserve"> zum Laufen gebracht. Anschließend startet </w:t>
      </w:r>
      <w:proofErr w:type="spellStart"/>
      <w:r w:rsidRPr="009C6C92">
        <w:rPr>
          <w:lang w:eastAsia="de-DE"/>
        </w:rPr>
        <w:t>PIFuHD</w:t>
      </w:r>
      <w:proofErr w:type="spellEnd"/>
      <w:r w:rsidRPr="009C6C92">
        <w:rPr>
          <w:lang w:eastAsia="de-DE"/>
        </w:rPr>
        <w:t xml:space="preserve"> über den Menüpunkt Laufzeit → Alle ausfuhren oder alternativ</w:t>
      </w:r>
      <w:r w:rsidR="006D1A99">
        <w:rPr>
          <w:lang w:eastAsia="de-DE"/>
        </w:rPr>
        <w:t xml:space="preserve"> </w:t>
      </w:r>
      <w:r w:rsidRPr="009C6C92">
        <w:rPr>
          <w:lang w:eastAsia="de-DE"/>
        </w:rPr>
        <w:t>CTRL + F9.</w:t>
      </w:r>
    </w:p>
    <w:p w14:paraId="5CE0B0E1" w14:textId="0FC6D9E8" w:rsidR="009C6C92" w:rsidRPr="009C6C92" w:rsidRDefault="009C6C92" w:rsidP="009C6C92">
      <w:pPr>
        <w:rPr>
          <w:rFonts w:ascii="Times New Roman" w:hAnsi="Times New Roman" w:cs="Times New Roman"/>
          <w:sz w:val="24"/>
          <w:szCs w:val="24"/>
          <w:lang w:eastAsia="de-DE"/>
        </w:rPr>
      </w:pPr>
      <w:r w:rsidRPr="009C6C92">
        <w:rPr>
          <w:lang w:eastAsia="de-DE"/>
        </w:rPr>
        <w:t xml:space="preserve">Weiter unten in der Website befindet sich der Abschnitt </w:t>
      </w:r>
      <w:proofErr w:type="spellStart"/>
      <w:r w:rsidRPr="009C6C92">
        <w:rPr>
          <w:lang w:eastAsia="de-DE"/>
        </w:rPr>
        <w:t>Config</w:t>
      </w:r>
      <w:proofErr w:type="spellEnd"/>
      <w:r w:rsidRPr="009C6C92">
        <w:rPr>
          <w:lang w:eastAsia="de-DE"/>
        </w:rPr>
        <w:t xml:space="preserve"> </w:t>
      </w:r>
      <w:proofErr w:type="spellStart"/>
      <w:r w:rsidRPr="009C6C92">
        <w:rPr>
          <w:lang w:eastAsia="de-DE"/>
        </w:rPr>
        <w:t>input</w:t>
      </w:r>
      <w:proofErr w:type="spellEnd"/>
      <w:r w:rsidRPr="009C6C92">
        <w:rPr>
          <w:lang w:eastAsia="de-DE"/>
        </w:rPr>
        <w:t xml:space="preserve"> </w:t>
      </w:r>
      <w:proofErr w:type="spellStart"/>
      <w:r w:rsidRPr="009C6C92">
        <w:rPr>
          <w:lang w:eastAsia="de-DE"/>
        </w:rPr>
        <w:t>data</w:t>
      </w:r>
      <w:proofErr w:type="spellEnd"/>
      <w:r w:rsidRPr="009C6C92">
        <w:rPr>
          <w:lang w:eastAsia="de-DE"/>
        </w:rPr>
        <w:t xml:space="preserve">. An dieser Stelle wartet </w:t>
      </w:r>
      <w:proofErr w:type="spellStart"/>
      <w:r w:rsidRPr="009C6C92">
        <w:rPr>
          <w:lang w:eastAsia="de-DE"/>
        </w:rPr>
        <w:t>PIFuHD</w:t>
      </w:r>
      <w:proofErr w:type="spellEnd"/>
      <w:r w:rsidRPr="009C6C92">
        <w:rPr>
          <w:lang w:eastAsia="de-DE"/>
        </w:rPr>
        <w:t xml:space="preserve"> auf eine Eingabeaufforderung in </w:t>
      </w:r>
      <w:r w:rsidR="00D968A1" w:rsidRPr="009C6C92">
        <w:rPr>
          <w:lang w:eastAsia="de-DE"/>
        </w:rPr>
        <w:t>Form</w:t>
      </w:r>
      <w:r w:rsidRPr="009C6C92">
        <w:rPr>
          <w:lang w:eastAsia="de-DE"/>
        </w:rPr>
        <w:t xml:space="preserve"> eines Buttons </w:t>
      </w:r>
      <w:proofErr w:type="gramStart"/>
      <w:r w:rsidRPr="009C6C92">
        <w:rPr>
          <w:lang w:eastAsia="de-DE"/>
        </w:rPr>
        <w:t>Durchsuchen..</w:t>
      </w:r>
      <w:proofErr w:type="gramEnd"/>
      <w:r w:rsidRPr="009C6C92">
        <w:rPr>
          <w:lang w:eastAsia="de-DE"/>
        </w:rPr>
        <w:t>, wo das Bild von Martin Luther übergeben werden kann.̈</w:t>
      </w:r>
    </w:p>
    <w:p w14:paraId="32EE8C98" w14:textId="77777777" w:rsidR="009C6C92" w:rsidRPr="009C6C92" w:rsidRDefault="009C6C92" w:rsidP="009C6C92">
      <w:pPr>
        <w:rPr>
          <w:rFonts w:ascii="Times New Roman" w:hAnsi="Times New Roman" w:cs="Times New Roman"/>
          <w:sz w:val="24"/>
          <w:szCs w:val="24"/>
          <w:lang w:eastAsia="de-DE"/>
        </w:rPr>
      </w:pPr>
      <w:r w:rsidRPr="009C6C92">
        <w:rPr>
          <w:lang w:eastAsia="de-DE"/>
        </w:rPr>
        <w:t>Ist die Übergabe erfolgreich, erfolgt nach einer kurzen Bearbeitungszeit, die Ausgabe über die Ordnerstruktur links.</w:t>
      </w:r>
    </w:p>
    <w:p w14:paraId="4C9D5C01" w14:textId="79A5F85E" w:rsidR="009C6C92" w:rsidRPr="009C6C92" w:rsidRDefault="00B7720B" w:rsidP="009C6C92">
      <w:pPr>
        <w:rPr>
          <w:rFonts w:ascii="Times New Roman" w:hAnsi="Times New Roman" w:cs="Times New Roman"/>
          <w:sz w:val="24"/>
          <w:szCs w:val="24"/>
          <w:lang w:eastAsia="de-DE"/>
        </w:rPr>
      </w:pPr>
      <w:r>
        <w:rPr>
          <w:lang w:eastAsia="de-DE"/>
        </w:rPr>
        <w:t>Das 3D-Objekt wird als</w:t>
      </w:r>
      <w:r w:rsidR="009C6C92" w:rsidRPr="009C6C92">
        <w:rPr>
          <w:lang w:eastAsia="de-DE"/>
        </w:rPr>
        <w:t xml:space="preserve"> </w:t>
      </w:r>
      <w:proofErr w:type="spellStart"/>
      <w:r w:rsidR="005C3410">
        <w:rPr>
          <w:lang w:eastAsia="de-DE"/>
        </w:rPr>
        <w:t>obj</w:t>
      </w:r>
      <w:proofErr w:type="spellEnd"/>
      <w:r w:rsidR="009C6C92" w:rsidRPr="009C6C92">
        <w:rPr>
          <w:lang w:eastAsia="de-DE"/>
        </w:rPr>
        <w:t xml:space="preserve">-Datei </w:t>
      </w:r>
      <w:r w:rsidR="0095317A">
        <w:rPr>
          <w:lang w:eastAsia="de-DE"/>
        </w:rPr>
        <w:t>gespeichert</w:t>
      </w:r>
      <w:r w:rsidR="002C7BF0">
        <w:rPr>
          <w:lang w:eastAsia="de-DE"/>
        </w:rPr>
        <w:t xml:space="preserve"> und </w:t>
      </w:r>
      <w:r w:rsidR="009C6C92" w:rsidRPr="009C6C92">
        <w:rPr>
          <w:lang w:eastAsia="de-DE"/>
        </w:rPr>
        <w:t xml:space="preserve">befindet sich </w:t>
      </w:r>
      <w:r w:rsidR="007A49A7">
        <w:rPr>
          <w:lang w:eastAsia="de-DE"/>
        </w:rPr>
        <w:t xml:space="preserve">in der </w:t>
      </w:r>
      <w:proofErr w:type="spellStart"/>
      <w:r w:rsidR="007A49A7">
        <w:rPr>
          <w:lang w:eastAsia="de-DE"/>
        </w:rPr>
        <w:t>Ordnersturku</w:t>
      </w:r>
      <w:r w:rsidR="00606B61">
        <w:rPr>
          <w:lang w:eastAsia="de-DE"/>
        </w:rPr>
        <w:t>r</w:t>
      </w:r>
      <w:proofErr w:type="spellEnd"/>
      <w:r w:rsidR="009C6C92" w:rsidRPr="009C6C92">
        <w:rPr>
          <w:lang w:eastAsia="de-DE"/>
        </w:rPr>
        <w:t xml:space="preserve"> </w:t>
      </w:r>
      <w:proofErr w:type="spellStart"/>
      <w:r w:rsidR="009C6C92" w:rsidRPr="009C6C92">
        <w:rPr>
          <w:lang w:eastAsia="de-DE"/>
        </w:rPr>
        <w:t>pifuhd</w:t>
      </w:r>
      <w:proofErr w:type="spellEnd"/>
      <w:r w:rsidR="009C6C92" w:rsidRPr="009C6C92">
        <w:rPr>
          <w:lang w:eastAsia="de-DE"/>
        </w:rPr>
        <w:t xml:space="preserve"> → </w:t>
      </w:r>
      <w:proofErr w:type="spellStart"/>
      <w:r w:rsidR="009C6C92" w:rsidRPr="009C6C92">
        <w:rPr>
          <w:lang w:eastAsia="de-DE"/>
        </w:rPr>
        <w:t>results</w:t>
      </w:r>
      <w:proofErr w:type="spellEnd"/>
      <w:r w:rsidR="009C6C92" w:rsidRPr="009C6C92">
        <w:rPr>
          <w:lang w:eastAsia="de-DE"/>
        </w:rPr>
        <w:t xml:space="preserve"> → </w:t>
      </w:r>
      <w:proofErr w:type="spellStart"/>
      <w:r w:rsidR="009C6C92" w:rsidRPr="009C6C92">
        <w:rPr>
          <w:lang w:eastAsia="de-DE"/>
        </w:rPr>
        <w:t>pifuhd</w:t>
      </w:r>
      <w:proofErr w:type="spellEnd"/>
      <w:r w:rsidR="009C6C92" w:rsidRPr="009C6C92">
        <w:rPr>
          <w:lang w:eastAsia="de-DE"/>
        </w:rPr>
        <w:t xml:space="preserve">-final → </w:t>
      </w:r>
      <w:proofErr w:type="spellStart"/>
      <w:r w:rsidR="009C6C92" w:rsidRPr="009C6C92">
        <w:rPr>
          <w:lang w:eastAsia="de-DE"/>
        </w:rPr>
        <w:t>recon</w:t>
      </w:r>
      <w:proofErr w:type="spellEnd"/>
      <w:r w:rsidR="009C6C92" w:rsidRPr="009C6C92">
        <w:rPr>
          <w:lang w:eastAsia="de-DE"/>
        </w:rPr>
        <w:t xml:space="preserve">. </w:t>
      </w:r>
      <w:proofErr w:type="spellStart"/>
      <w:r w:rsidR="009C6C92" w:rsidRPr="009C6C92">
        <w:rPr>
          <w:lang w:eastAsia="de-DE"/>
        </w:rPr>
        <w:t>Zusätlich</w:t>
      </w:r>
      <w:proofErr w:type="spellEnd"/>
      <w:r w:rsidR="009C6C92" w:rsidRPr="009C6C92">
        <w:rPr>
          <w:lang w:eastAsia="de-DE"/>
        </w:rPr>
        <w:t xml:space="preserve"> zu der </w:t>
      </w:r>
      <w:proofErr w:type="spellStart"/>
      <w:r w:rsidR="00016306">
        <w:rPr>
          <w:lang w:eastAsia="de-DE"/>
        </w:rPr>
        <w:t>o</w:t>
      </w:r>
      <w:r w:rsidR="009C6C92" w:rsidRPr="009C6C92">
        <w:rPr>
          <w:lang w:eastAsia="de-DE"/>
        </w:rPr>
        <w:t>bj</w:t>
      </w:r>
      <w:proofErr w:type="spellEnd"/>
      <w:r w:rsidR="009C6C92" w:rsidRPr="009C6C92">
        <w:rPr>
          <w:lang w:eastAsia="de-DE"/>
        </w:rPr>
        <w:t xml:space="preserve">-Datei bietet </w:t>
      </w:r>
      <w:proofErr w:type="spellStart"/>
      <w:r w:rsidR="009C6C92" w:rsidRPr="009C6C92">
        <w:rPr>
          <w:lang w:eastAsia="de-DE"/>
        </w:rPr>
        <w:t>PIFuHD</w:t>
      </w:r>
      <w:proofErr w:type="spellEnd"/>
      <w:r w:rsidR="009C6C92" w:rsidRPr="009C6C92">
        <w:rPr>
          <w:lang w:eastAsia="de-DE"/>
        </w:rPr>
        <w:t xml:space="preserve"> eine </w:t>
      </w:r>
      <w:proofErr w:type="spellStart"/>
      <w:r w:rsidR="005C3410">
        <w:rPr>
          <w:lang w:eastAsia="de-DE"/>
        </w:rPr>
        <w:t>p</w:t>
      </w:r>
      <w:r w:rsidR="009C6C92" w:rsidRPr="009C6C92">
        <w:rPr>
          <w:lang w:eastAsia="de-DE"/>
        </w:rPr>
        <w:t>ng</w:t>
      </w:r>
      <w:proofErr w:type="spellEnd"/>
      <w:r w:rsidR="009C6C92" w:rsidRPr="009C6C92">
        <w:rPr>
          <w:lang w:eastAsia="de-DE"/>
        </w:rPr>
        <w:t>-Datei von einer</w:t>
      </w:r>
      <w:r w:rsidR="00016306">
        <w:rPr>
          <w:lang w:eastAsia="de-DE"/>
        </w:rPr>
        <w:t xml:space="preserve"> </w:t>
      </w:r>
      <w:proofErr w:type="spellStart"/>
      <w:r w:rsidR="009C6C92" w:rsidRPr="009C6C92">
        <w:rPr>
          <w:lang w:eastAsia="de-DE"/>
        </w:rPr>
        <w:t>Normalmap</w:t>
      </w:r>
      <w:proofErr w:type="spellEnd"/>
      <w:r w:rsidR="009C6C92" w:rsidRPr="009C6C92">
        <w:rPr>
          <w:lang w:eastAsia="de-DE"/>
        </w:rPr>
        <w:t xml:space="preserve"> und ein </w:t>
      </w:r>
      <w:proofErr w:type="gramStart"/>
      <w:r w:rsidR="009C6C92" w:rsidRPr="009C6C92">
        <w:rPr>
          <w:lang w:eastAsia="de-DE"/>
        </w:rPr>
        <w:t xml:space="preserve">fünf </w:t>
      </w:r>
      <w:proofErr w:type="spellStart"/>
      <w:r w:rsidR="009C6C92" w:rsidRPr="009C6C92">
        <w:rPr>
          <w:lang w:eastAsia="de-DE"/>
        </w:rPr>
        <w:t>sekündiges</w:t>
      </w:r>
      <w:proofErr w:type="spellEnd"/>
      <w:proofErr w:type="gramEnd"/>
      <w:r w:rsidR="009C6C92" w:rsidRPr="009C6C92">
        <w:rPr>
          <w:lang w:eastAsia="de-DE"/>
        </w:rPr>
        <w:t xml:space="preserve"> Video an</w:t>
      </w:r>
      <w:r w:rsidR="00736C4D">
        <w:rPr>
          <w:lang w:eastAsia="de-DE"/>
        </w:rPr>
        <w:t>.</w:t>
      </w:r>
    </w:p>
    <w:p w14:paraId="64DEB2BA" w14:textId="7454D047" w:rsidR="002357DC" w:rsidRPr="00811AE1" w:rsidRDefault="009C6C92" w:rsidP="009C6C92">
      <w:pPr>
        <w:rPr>
          <w:rFonts w:ascii="Times New Roman" w:hAnsi="Times New Roman" w:cs="Times New Roman"/>
          <w:sz w:val="24"/>
          <w:szCs w:val="24"/>
          <w:lang w:eastAsia="de-DE"/>
        </w:rPr>
      </w:pPr>
      <w:r w:rsidRPr="009C6C92">
        <w:rPr>
          <w:lang w:eastAsia="de-DE"/>
        </w:rPr>
        <w:t xml:space="preserve">Das Ergebnis was </w:t>
      </w:r>
      <w:proofErr w:type="spellStart"/>
      <w:r w:rsidRPr="009C6C92">
        <w:rPr>
          <w:lang w:eastAsia="de-DE"/>
        </w:rPr>
        <w:t>PIFuHD</w:t>
      </w:r>
      <w:proofErr w:type="spellEnd"/>
      <w:r w:rsidRPr="009C6C92">
        <w:rPr>
          <w:lang w:eastAsia="de-DE"/>
        </w:rPr>
        <w:t xml:space="preserve"> </w:t>
      </w:r>
      <w:r w:rsidR="00736C4D" w:rsidRPr="009C6C92">
        <w:rPr>
          <w:lang w:eastAsia="de-DE"/>
        </w:rPr>
        <w:t>erzeugt</w:t>
      </w:r>
      <w:r w:rsidRPr="009C6C92">
        <w:rPr>
          <w:lang w:eastAsia="de-DE"/>
        </w:rPr>
        <w:t xml:space="preserve"> hat ist </w:t>
      </w:r>
      <w:proofErr w:type="gramStart"/>
      <w:r w:rsidRPr="009C6C92">
        <w:rPr>
          <w:lang w:eastAsia="de-DE"/>
        </w:rPr>
        <w:t>in folgenden Abbild</w:t>
      </w:r>
      <w:proofErr w:type="gramEnd"/>
      <w:r w:rsidRPr="009C6C92">
        <w:rPr>
          <w:lang w:eastAsia="de-DE"/>
        </w:rPr>
        <w:t xml:space="preserve"> zu sehen.</w:t>
      </w:r>
    </w:p>
    <w:tbl>
      <w:tblPr>
        <w:tblStyle w:val="Tabellenraster"/>
        <w:tblW w:w="0" w:type="auto"/>
        <w:tblLook w:val="04A0" w:firstRow="1" w:lastRow="0" w:firstColumn="1" w:lastColumn="0" w:noHBand="0" w:noVBand="1"/>
      </w:tblPr>
      <w:tblGrid>
        <w:gridCol w:w="3963"/>
        <w:gridCol w:w="3964"/>
      </w:tblGrid>
      <w:tr w:rsidR="00811AE1" w14:paraId="1E1A9A9B" w14:textId="77777777" w:rsidTr="00811AE1">
        <w:tc>
          <w:tcPr>
            <w:tcW w:w="3963" w:type="dxa"/>
          </w:tcPr>
          <w:p w14:paraId="4234E249" w14:textId="77967F5F" w:rsidR="00811AE1" w:rsidRDefault="00811AE1" w:rsidP="009C6C92">
            <w:pPr>
              <w:rPr>
                <w:lang w:eastAsia="de-DE"/>
              </w:rPr>
            </w:pPr>
            <w:r w:rsidRPr="009C6C92">
              <w:rPr>
                <w:noProof/>
                <w:bdr w:val="none" w:sz="0" w:space="0" w:color="auto" w:frame="1"/>
                <w:lang w:eastAsia="de-DE"/>
              </w:rPr>
              <w:drawing>
                <wp:inline distT="0" distB="0" distL="0" distR="0" wp14:anchorId="63A1597E" wp14:editId="3FF32BE3">
                  <wp:extent cx="2376000" cy="2384308"/>
                  <wp:effectExtent l="0" t="0" r="5715" b="0"/>
                  <wp:docPr id="561884883" name="Grafik 561884883"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84883" name="Grafik 78" descr="Ein Bild, das Kleidung, Mantel, Person, Robe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c>
          <w:tcPr>
            <w:tcW w:w="3964" w:type="dxa"/>
          </w:tcPr>
          <w:p w14:paraId="01D9DDB2" w14:textId="77E52BC4" w:rsidR="00811AE1" w:rsidRDefault="00811AE1" w:rsidP="009C6C92">
            <w:pPr>
              <w:rPr>
                <w:lang w:eastAsia="de-DE"/>
              </w:rPr>
            </w:pPr>
            <w:r w:rsidRPr="009C6C92">
              <w:rPr>
                <w:noProof/>
                <w:bdr w:val="none" w:sz="0" w:space="0" w:color="auto" w:frame="1"/>
                <w:lang w:eastAsia="de-DE"/>
              </w:rPr>
              <w:drawing>
                <wp:inline distT="0" distB="0" distL="0" distR="0" wp14:anchorId="2DCCF0B2" wp14:editId="2A3AA51F">
                  <wp:extent cx="2376000" cy="2384308"/>
                  <wp:effectExtent l="0" t="0" r="5715" b="0"/>
                  <wp:docPr id="980903913" name="Grafik 980903913" descr="Ein Bild, das Statue, Kunst, Skulp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3913" name="Grafik 77" descr="Ein Bild, das Statue, Kunst, Skulptur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6000" cy="2384308"/>
                          </a:xfrm>
                          <a:prstGeom prst="rect">
                            <a:avLst/>
                          </a:prstGeom>
                          <a:noFill/>
                          <a:ln>
                            <a:noFill/>
                          </a:ln>
                        </pic:spPr>
                      </pic:pic>
                    </a:graphicData>
                  </a:graphic>
                </wp:inline>
              </w:drawing>
            </w:r>
          </w:p>
        </w:tc>
      </w:tr>
    </w:tbl>
    <w:p w14:paraId="0F2779CC" w14:textId="77777777" w:rsidR="00811AE1" w:rsidRDefault="00811AE1" w:rsidP="009C6C92">
      <w:pPr>
        <w:rPr>
          <w:lang w:eastAsia="de-DE"/>
        </w:rPr>
      </w:pPr>
    </w:p>
    <w:p w14:paraId="257C3D6D" w14:textId="3FB7729C" w:rsidR="0025639D" w:rsidRDefault="009C6C92" w:rsidP="009C6C92">
      <w:pPr>
        <w:rPr>
          <w:lang w:eastAsia="de-DE"/>
        </w:rPr>
      </w:pPr>
      <w:r w:rsidRPr="009C6C92">
        <w:rPr>
          <w:lang w:eastAsia="de-DE"/>
        </w:rPr>
        <w:t xml:space="preserve">Dieser Test zeigt, </w:t>
      </w:r>
      <w:r w:rsidR="00101891" w:rsidRPr="009C6C92">
        <w:rPr>
          <w:lang w:eastAsia="de-DE"/>
        </w:rPr>
        <w:t>dass</w:t>
      </w:r>
      <w:r w:rsidRPr="009C6C92">
        <w:rPr>
          <w:lang w:eastAsia="de-DE"/>
        </w:rPr>
        <w:t xml:space="preserve"> es möglich ist, mit Hilfe von verschiedenen KI-Systeme 3D-Figuren zu erzeugen. Nach diesem Ergebnis wird versucht ein noch besseres Ergebnis zu erzeugen.</w:t>
      </w:r>
      <w:r w:rsidR="005E767F">
        <w:rPr>
          <w:lang w:eastAsia="de-DE"/>
        </w:rPr>
        <w:t xml:space="preserve"> Im </w:t>
      </w:r>
      <w:r w:rsidR="009953A3">
        <w:rPr>
          <w:lang w:eastAsia="de-DE"/>
        </w:rPr>
        <w:t xml:space="preserve">Bauchbereich und des Rechten </w:t>
      </w:r>
      <w:r w:rsidR="001F155B">
        <w:rPr>
          <w:lang w:eastAsia="de-DE"/>
        </w:rPr>
        <w:t>Beins</w:t>
      </w:r>
      <w:r w:rsidR="009953A3">
        <w:rPr>
          <w:lang w:eastAsia="de-DE"/>
        </w:rPr>
        <w:t xml:space="preserve"> ist das Modell u</w:t>
      </w:r>
      <w:r w:rsidR="00EB5049">
        <w:rPr>
          <w:lang w:eastAsia="de-DE"/>
        </w:rPr>
        <w:t>nvollständig</w:t>
      </w:r>
      <w:r w:rsidR="00DA5976">
        <w:rPr>
          <w:lang w:eastAsia="de-DE"/>
        </w:rPr>
        <w:t xml:space="preserve">. Möglicherweise </w:t>
      </w:r>
      <w:r w:rsidR="00C612AB">
        <w:rPr>
          <w:lang w:eastAsia="de-DE"/>
        </w:rPr>
        <w:t>sind</w:t>
      </w:r>
      <w:r w:rsidR="00DA5976">
        <w:rPr>
          <w:lang w:eastAsia="de-DE"/>
        </w:rPr>
        <w:t xml:space="preserve"> </w:t>
      </w:r>
      <w:r w:rsidR="00C612AB">
        <w:rPr>
          <w:lang w:eastAsia="de-DE"/>
        </w:rPr>
        <w:t>diese Bereiche</w:t>
      </w:r>
      <w:r w:rsidR="007F30D3">
        <w:rPr>
          <w:lang w:eastAsia="de-DE"/>
        </w:rPr>
        <w:t xml:space="preserve"> etwas unbelichtet</w:t>
      </w:r>
      <w:r w:rsidR="001F155B">
        <w:rPr>
          <w:lang w:eastAsia="de-DE"/>
        </w:rPr>
        <w:t>.</w:t>
      </w:r>
    </w:p>
    <w:p w14:paraId="7515E3D3" w14:textId="21B5DE97" w:rsidR="009C6C92" w:rsidRPr="009C6C92" w:rsidRDefault="00CA6636" w:rsidP="009C6C92">
      <w:pPr>
        <w:rPr>
          <w:rFonts w:ascii="Times New Roman" w:hAnsi="Times New Roman" w:cs="Times New Roman"/>
          <w:sz w:val="24"/>
          <w:szCs w:val="24"/>
          <w:lang w:eastAsia="de-DE"/>
        </w:rPr>
      </w:pPr>
      <w:r>
        <w:rPr>
          <w:lang w:eastAsia="de-DE"/>
        </w:rPr>
        <w:lastRenderedPageBreak/>
        <w:t xml:space="preserve">Nach dem ersten Test mit </w:t>
      </w:r>
      <w:proofErr w:type="spellStart"/>
      <w:r>
        <w:rPr>
          <w:lang w:eastAsia="de-DE"/>
        </w:rPr>
        <w:t>PIFuHD</w:t>
      </w:r>
      <w:proofErr w:type="spellEnd"/>
      <w:r>
        <w:rPr>
          <w:lang w:eastAsia="de-DE"/>
        </w:rPr>
        <w:t xml:space="preserve"> ist für der nächste Test </w:t>
      </w:r>
      <w:r w:rsidR="008E3DAC">
        <w:rPr>
          <w:lang w:eastAsia="de-DE"/>
        </w:rPr>
        <w:t xml:space="preserve">die </w:t>
      </w:r>
      <w:r w:rsidR="009C6C92" w:rsidRPr="009C6C92">
        <w:rPr>
          <w:lang w:eastAsia="de-DE"/>
        </w:rPr>
        <w:t xml:space="preserve">T-Pose wichtig, denn die Hauptfigur soll geriggt </w:t>
      </w:r>
      <w:r w:rsidR="00563023">
        <w:rPr>
          <w:lang w:eastAsia="de-DE"/>
        </w:rPr>
        <w:t>werden</w:t>
      </w:r>
      <w:r w:rsidR="003A30F4">
        <w:rPr>
          <w:lang w:eastAsia="de-DE"/>
        </w:rPr>
        <w:t xml:space="preserve"> und die T-Pose kann </w:t>
      </w:r>
      <w:r w:rsidR="00563023">
        <w:rPr>
          <w:lang w:eastAsia="de-DE"/>
        </w:rPr>
        <w:t>das Riggen</w:t>
      </w:r>
      <w:r w:rsidR="003A30F4">
        <w:rPr>
          <w:lang w:eastAsia="de-DE"/>
        </w:rPr>
        <w:t xml:space="preserve"> später </w:t>
      </w:r>
      <w:r w:rsidR="00B8432D">
        <w:rPr>
          <w:lang w:eastAsia="de-DE"/>
        </w:rPr>
        <w:t>vereinfachen</w:t>
      </w:r>
      <w:r w:rsidR="009C6C92" w:rsidRPr="009C6C92">
        <w:rPr>
          <w:lang w:eastAsia="de-DE"/>
        </w:rPr>
        <w:t>.</w:t>
      </w:r>
    </w:p>
    <w:p w14:paraId="63D20871" w14:textId="77777777" w:rsidR="009C6C92" w:rsidRPr="009C6C92" w:rsidRDefault="009C6C92" w:rsidP="009C6C92">
      <w:pPr>
        <w:rPr>
          <w:rFonts w:ascii="Times New Roman" w:hAnsi="Times New Roman" w:cs="Times New Roman"/>
          <w:sz w:val="24"/>
          <w:szCs w:val="24"/>
          <w:lang w:eastAsia="de-DE"/>
        </w:rPr>
      </w:pPr>
      <w:r w:rsidRPr="009C6C92">
        <w:rPr>
          <w:lang w:eastAsia="de-DE"/>
        </w:rPr>
        <w:t>Nach weiteren Versuchen wurde ein Ergebnis erzeugt, welches für die Hauptfigur im Prototyp verwendet wird.</w:t>
      </w:r>
    </w:p>
    <w:p w14:paraId="0B9ABB62" w14:textId="77777777" w:rsidR="009C6C92" w:rsidRPr="009C6C92" w:rsidRDefault="009C6C92" w:rsidP="009C6C92">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2939"/>
        <w:gridCol w:w="2990"/>
        <w:gridCol w:w="3097"/>
      </w:tblGrid>
      <w:tr w:rsidR="009C6C92" w:rsidRPr="009C6C92" w14:paraId="65403C7F"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5A65" w14:textId="3384AED1" w:rsidR="009C6C92" w:rsidRPr="009C6C92" w:rsidRDefault="009C6C92" w:rsidP="009C6C92">
            <w:pPr>
              <w:rPr>
                <w:rFonts w:ascii="Times New Roman" w:hAnsi="Times New Roman" w:cs="Times New Roman"/>
                <w:sz w:val="24"/>
                <w:szCs w:val="24"/>
                <w:lang w:eastAsia="de-DE"/>
              </w:rPr>
            </w:pPr>
            <w:r w:rsidRPr="009C6C92">
              <w:rPr>
                <w:noProof/>
                <w:sz w:val="26"/>
                <w:szCs w:val="26"/>
                <w:bdr w:val="none" w:sz="0" w:space="0" w:color="auto" w:frame="1"/>
                <w:lang w:eastAsia="de-DE"/>
              </w:rPr>
              <w:drawing>
                <wp:inline distT="0" distB="0" distL="0" distR="0" wp14:anchorId="57BAAAD4" wp14:editId="7DF60123">
                  <wp:extent cx="352425" cy="352425"/>
                  <wp:effectExtent l="0" t="0" r="9525" b="9525"/>
                  <wp:docPr id="1844728798" name="Grafik 184472879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8798" name="Grafik 76" descr="Ein Bild, das Cartoon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AC95" w14:textId="47E19407"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F386128" wp14:editId="527E070E">
                  <wp:extent cx="361950" cy="295275"/>
                  <wp:effectExtent l="0" t="0" r="0" b="9525"/>
                  <wp:docPr id="343320061" name="Grafik 343320061"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061" name="Grafik 75" descr="Ein Bild, das Entwurf, Zeichnung, Strichzeichnung, Clipar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AC71" w14:textId="77777777" w:rsidR="009C6C92" w:rsidRPr="009C6C92" w:rsidRDefault="009C6C92" w:rsidP="009C6C92">
            <w:pPr>
              <w:rPr>
                <w:rFonts w:ascii="Times New Roman" w:hAnsi="Times New Roman" w:cs="Times New Roman"/>
                <w:sz w:val="24"/>
                <w:szCs w:val="24"/>
                <w:lang w:eastAsia="de-DE"/>
              </w:rPr>
            </w:pPr>
            <w:r w:rsidRPr="009C6C92">
              <w:rPr>
                <w:lang w:eastAsia="de-DE"/>
              </w:rPr>
              <w:t xml:space="preserve">3D-Modell von </w:t>
            </w:r>
            <w:proofErr w:type="spellStart"/>
            <w:r w:rsidRPr="009C6C92">
              <w:rPr>
                <w:lang w:eastAsia="de-DE"/>
              </w:rPr>
              <w:t>PIFuHD</w:t>
            </w:r>
            <w:proofErr w:type="spellEnd"/>
            <w:r w:rsidRPr="009C6C92">
              <w:rPr>
                <w:lang w:eastAsia="de-DE"/>
              </w:rPr>
              <w:t>, gerendert in Blender</w:t>
            </w:r>
          </w:p>
        </w:tc>
      </w:tr>
      <w:tr w:rsidR="009C6C92" w:rsidRPr="009C6C92" w14:paraId="2DA8EF62"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BEFB" w14:textId="77777777" w:rsidR="009C6C92" w:rsidRPr="009C6C92" w:rsidRDefault="009C6C92" w:rsidP="009C6C92">
            <w:pPr>
              <w:rPr>
                <w:rFonts w:ascii="Times New Roman" w:hAnsi="Times New Roman" w:cs="Times New Roman"/>
                <w:sz w:val="24"/>
                <w:szCs w:val="24"/>
                <w:lang w:val="en-GB" w:eastAsia="de-DE"/>
              </w:rPr>
            </w:pPr>
            <w:r w:rsidRPr="009C6C92">
              <w:rPr>
                <w:lang w:val="en-GB" w:eastAsia="de-DE"/>
              </w:rPr>
              <w:t xml:space="preserve">the famous martin </w:t>
            </w:r>
            <w:proofErr w:type="spellStart"/>
            <w:r w:rsidRPr="009C6C92">
              <w:rPr>
                <w:lang w:val="en-GB" w:eastAsia="de-DE"/>
              </w:rPr>
              <w:t>luther</w:t>
            </w:r>
            <w:proofErr w:type="spellEnd"/>
            <w:r w:rsidRPr="009C6C92">
              <w:rPr>
                <w:lang w:val="en-GB" w:eastAsia="de-DE"/>
              </w:rPr>
              <w:t xml:space="preserve"> from </w:t>
            </w:r>
            <w:proofErr w:type="spellStart"/>
            <w:r w:rsidRPr="009C6C92">
              <w:rPr>
                <w:lang w:val="en-GB" w:eastAsia="de-DE"/>
              </w:rPr>
              <w:t>germany</w:t>
            </w:r>
            <w:proofErr w:type="spellEnd"/>
            <w:r w:rsidRPr="009C6C92">
              <w:rPr>
                <w:lang w:val="en-GB" w:eastAsia="de-DE"/>
              </w:rPr>
              <w:t xml:space="preserve">, robe from the Renaissance, T - Pose for </w:t>
            </w:r>
            <w:proofErr w:type="spellStart"/>
            <w:r w:rsidRPr="009C6C92">
              <w:rPr>
                <w:lang w:val="en-GB" w:eastAsia="de-DE"/>
              </w:rPr>
              <w:t>gamedesign</w:t>
            </w:r>
            <w:proofErr w:type="spellEnd"/>
            <w:r w:rsidRPr="009C6C92">
              <w:rPr>
                <w:lang w:val="en-GB" w:eastAsia="de-DE"/>
              </w:rPr>
              <w:t xml:space="preserve">, standing in front of a plain blue background. neutral magenta background, T - Pose, whole body, face looking in the camera, </w:t>
            </w:r>
            <w:proofErr w:type="spellStart"/>
            <w:r w:rsidRPr="009C6C92">
              <w:rPr>
                <w:lang w:val="en-GB" w:eastAsia="de-DE"/>
              </w:rPr>
              <w:t>color</w:t>
            </w:r>
            <w:proofErr w:type="spellEnd"/>
            <w:r w:rsidRPr="009C6C92">
              <w:rPr>
                <w:lang w:val="en-GB" w:eastAsia="de-DE"/>
              </w:rPr>
              <w:t xml:space="preserve">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A422" w14:textId="42553089"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0F402B7" wp14:editId="132570BE">
                  <wp:extent cx="1771650" cy="1781175"/>
                  <wp:effectExtent l="0" t="0" r="0" b="9525"/>
                  <wp:docPr id="1799931536" name="Grafik 1799931536" descr="Ein Bild, das Kleidung, Mantel, Person,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1536" name="Grafik 74" descr="Ein Bild, das Kleidung, Mantel, Person, Ärmel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99D6C" w14:textId="5744396D"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4C18EF63" wp14:editId="51A94AD6">
                  <wp:extent cx="1771650" cy="1781175"/>
                  <wp:effectExtent l="0" t="0" r="0" b="9525"/>
                  <wp:docPr id="205239162" name="Grafik 205239162" descr="Ein Bild, das Tanz, Kleidung, Kunst, Tanz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162" name="Grafik 73" descr="Ein Bild, das Tanz, Kleidung, Kunst, Tanzen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1F0BE10" w14:textId="2DEC6648" w:rsidR="0098642E" w:rsidRPr="0098642E" w:rsidRDefault="00C93394" w:rsidP="009C6C92">
      <w:r>
        <w:t xml:space="preserve">In der Tabelle XXX ist </w:t>
      </w:r>
      <w:r w:rsidR="00E27888">
        <w:t xml:space="preserve">wird gezeigt welcher Prompt verwendet </w:t>
      </w:r>
      <w:proofErr w:type="gramStart"/>
      <w:r w:rsidR="00E27888">
        <w:t>w</w:t>
      </w:r>
      <w:r w:rsidR="00C60F3C">
        <w:t>ird</w:t>
      </w:r>
      <w:proofErr w:type="gramEnd"/>
      <w:r w:rsidR="00C60F3C">
        <w:t xml:space="preserve"> um das</w:t>
      </w:r>
      <w:r w:rsidR="00582BF9">
        <w:t xml:space="preserve"> Bild zu erzeugen</w:t>
      </w:r>
      <w:r w:rsidR="000C522B">
        <w:t xml:space="preserve"> welches für </w:t>
      </w:r>
      <w:proofErr w:type="spellStart"/>
      <w:r w:rsidR="000C522B">
        <w:t>PIFuHD</w:t>
      </w:r>
      <w:proofErr w:type="spellEnd"/>
      <w:r w:rsidR="000C522B">
        <w:t xml:space="preserve"> verwendet wird. Das </w:t>
      </w:r>
      <w:proofErr w:type="gramStart"/>
      <w:r w:rsidR="000C522B">
        <w:t>3D-Modell</w:t>
      </w:r>
      <w:proofErr w:type="gramEnd"/>
      <w:r w:rsidR="009A2FB1">
        <w:t xml:space="preserve"> das mit </w:t>
      </w:r>
      <w:proofErr w:type="spellStart"/>
      <w:r w:rsidR="009A2FB1">
        <w:t>PIFuHD</w:t>
      </w:r>
      <w:proofErr w:type="spellEnd"/>
      <w:r w:rsidR="009A2FB1">
        <w:t xml:space="preserve"> erzeugt </w:t>
      </w:r>
      <w:r w:rsidR="00EE78A3">
        <w:t>ist zeigt we</w:t>
      </w:r>
      <w:r w:rsidR="00364395">
        <w:t>nige Fehler auf</w:t>
      </w:r>
      <w:r w:rsidR="00333E34">
        <w:t xml:space="preserve">, die aber im Nächsten </w:t>
      </w:r>
      <w:proofErr w:type="spellStart"/>
      <w:r w:rsidR="00333E34">
        <w:t>Abschnit</w:t>
      </w:r>
      <w:proofErr w:type="spellEnd"/>
      <w:r w:rsidR="00333E34">
        <w:t xml:space="preserve"> mit Hilfe von der 3D-Software Blender</w:t>
      </w:r>
      <w:r w:rsidR="00037D0B">
        <w:t xml:space="preserve"> verbessert werden</w:t>
      </w:r>
      <w:r w:rsidR="00504E7F">
        <w:t>.</w:t>
      </w:r>
    </w:p>
    <w:p w14:paraId="56EFB480" w14:textId="0E611304" w:rsidR="00265378" w:rsidRDefault="00265378" w:rsidP="002249C3">
      <w:pPr>
        <w:pStyle w:val="berschrift3"/>
      </w:pPr>
      <w:bookmarkStart w:id="54" w:name="_Toc148908601"/>
      <w:r w:rsidRPr="006E6140">
        <w:lastRenderedPageBreak/>
        <w:t xml:space="preserve">Verringern von </w:t>
      </w:r>
      <w:r w:rsidR="00E97251" w:rsidRPr="006E6140">
        <w:t>Vertices</w:t>
      </w:r>
      <w:r w:rsidRPr="006E6140">
        <w:t xml:space="preserve"> in </w:t>
      </w:r>
      <w:bookmarkEnd w:id="54"/>
      <w:r w:rsidRPr="006E6140">
        <w:t>Blender</w:t>
      </w:r>
    </w:p>
    <w:tbl>
      <w:tblPr>
        <w:tblStyle w:val="Tabellenraster"/>
        <w:tblW w:w="0" w:type="auto"/>
        <w:jc w:val="center"/>
        <w:tblLook w:val="04A0" w:firstRow="1" w:lastRow="0" w:firstColumn="1" w:lastColumn="0" w:noHBand="0" w:noVBand="1"/>
      </w:tblPr>
      <w:tblGrid>
        <w:gridCol w:w="3963"/>
        <w:gridCol w:w="3964"/>
      </w:tblGrid>
      <w:tr w:rsidR="001D5C4A" w14:paraId="763949AA" w14:textId="77777777" w:rsidTr="008E780F">
        <w:trPr>
          <w:jc w:val="center"/>
        </w:trPr>
        <w:tc>
          <w:tcPr>
            <w:tcW w:w="3963" w:type="dxa"/>
          </w:tcPr>
          <w:p w14:paraId="5A3755F5" w14:textId="714F416D"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88DE1B8" wp14:editId="07DE9408">
                  <wp:extent cx="2340000" cy="2787016"/>
                  <wp:effectExtent l="0" t="0" r="3175" b="0"/>
                  <wp:docPr id="1833985560" name="Grafik 1833985560" descr="Ein Bild, das Screenshot, Text, Multimedia-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5560" name="Grafik 82" descr="Ein Bild, das Screenshot, Text, Multimedia-Software, Digitales Compositing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3558" t="7276" r="18258" b="8776"/>
                          <a:stretch/>
                        </pic:blipFill>
                        <pic:spPr bwMode="auto">
                          <a:xfrm>
                            <a:off x="0" y="0"/>
                            <a:ext cx="2340000" cy="2787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17E98FAB" w14:textId="5BAEFAAE"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62D3C6B1" wp14:editId="6388E0F4">
                  <wp:extent cx="2340000" cy="2756180"/>
                  <wp:effectExtent l="0" t="0" r="3175" b="6350"/>
                  <wp:docPr id="722713648" name="Grafik 722713648" descr="Ein Bild, das Text, Multimedia-Software,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3648" name="Grafik 81" descr="Ein Bild, das Text, Multimedia-Software, Screenshot, Software enthält.&#10;&#10;Automatisch generierte Beschreibu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2833" t="7273" r="18449" b="8470"/>
                          <a:stretch/>
                        </pic:blipFill>
                        <pic:spPr bwMode="auto">
                          <a:xfrm>
                            <a:off x="0" y="0"/>
                            <a:ext cx="2340000" cy="2756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D5C4A" w14:paraId="47C9DCC6" w14:textId="77777777" w:rsidTr="008E780F">
        <w:trPr>
          <w:jc w:val="center"/>
        </w:trPr>
        <w:tc>
          <w:tcPr>
            <w:tcW w:w="3963" w:type="dxa"/>
          </w:tcPr>
          <w:p w14:paraId="0ECC07F4" w14:textId="21DEFC30"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027D7809" wp14:editId="0619C617">
                  <wp:extent cx="2340000" cy="2682416"/>
                  <wp:effectExtent l="0" t="0" r="3175" b="3810"/>
                  <wp:docPr id="163161949" name="Grafik 163161949"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949" name="Grafik 80" descr="Ein Bild, das Text, Screenshot, Multimedia-Software, Software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367" t="7009" r="18144" b="9182"/>
                          <a:stretch/>
                        </pic:blipFill>
                        <pic:spPr bwMode="auto">
                          <a:xfrm>
                            <a:off x="0" y="0"/>
                            <a:ext cx="2340000" cy="2682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4" w:type="dxa"/>
          </w:tcPr>
          <w:p w14:paraId="4459E598" w14:textId="5C7E6E38" w:rsidR="001D5C4A" w:rsidRDefault="008E14A5" w:rsidP="00682321">
            <w:pPr>
              <w:rPr>
                <w:rFonts w:cs="Arial"/>
                <w:color w:val="000000"/>
                <w:highlight w:val="green"/>
                <w:lang w:eastAsia="de-DE"/>
              </w:rPr>
            </w:pPr>
            <w:r w:rsidRPr="00A10E8E">
              <w:rPr>
                <w:rFonts w:cs="Arial"/>
                <w:noProof/>
                <w:color w:val="000000"/>
                <w:bdr w:val="none" w:sz="0" w:space="0" w:color="auto" w:frame="1"/>
                <w:lang w:eastAsia="de-DE"/>
              </w:rPr>
              <w:drawing>
                <wp:inline distT="0" distB="0" distL="0" distR="0" wp14:anchorId="79573275" wp14:editId="7383192E">
                  <wp:extent cx="2340000" cy="2754076"/>
                  <wp:effectExtent l="0" t="0" r="3175" b="8255"/>
                  <wp:docPr id="347326467" name="Grafik 347326467" descr="Ein Bild, das Screensho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6467" name="Grafik 79" descr="Ein Bild, das Screenshot, Multimedia-Software, Grafiksoftware, Software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2976" t="7822" r="18577" b="8674"/>
                          <a:stretch/>
                        </pic:blipFill>
                        <pic:spPr bwMode="auto">
                          <a:xfrm>
                            <a:off x="0" y="0"/>
                            <a:ext cx="2340000" cy="275407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8A7526" w14:textId="38F9D5AA" w:rsidR="00B65E26" w:rsidRDefault="00205476" w:rsidP="00682321">
      <w:pPr>
        <w:rPr>
          <w:rFonts w:cs="Arial"/>
          <w:color w:val="000000"/>
          <w:lang w:eastAsia="de-DE"/>
        </w:rPr>
      </w:pPr>
      <w:r>
        <w:rPr>
          <w:rFonts w:cs="Arial"/>
          <w:color w:val="000000"/>
          <w:lang w:eastAsia="de-DE"/>
        </w:rPr>
        <w:t xml:space="preserve">In einem </w:t>
      </w:r>
      <w:proofErr w:type="spellStart"/>
      <w:r>
        <w:rPr>
          <w:rFonts w:cs="Arial"/>
          <w:color w:val="000000"/>
          <w:lang w:eastAsia="de-DE"/>
        </w:rPr>
        <w:t>Kurzen</w:t>
      </w:r>
      <w:proofErr w:type="spellEnd"/>
      <w:r>
        <w:rPr>
          <w:rFonts w:cs="Arial"/>
          <w:color w:val="000000"/>
          <w:lang w:eastAsia="de-DE"/>
        </w:rPr>
        <w:t xml:space="preserve"> Test wurde </w:t>
      </w:r>
      <w:proofErr w:type="gramStart"/>
      <w:r>
        <w:rPr>
          <w:rFonts w:cs="Arial"/>
          <w:color w:val="000000"/>
          <w:lang w:eastAsia="de-DE"/>
        </w:rPr>
        <w:t>getestet</w:t>
      </w:r>
      <w:proofErr w:type="gramEnd"/>
      <w:r>
        <w:rPr>
          <w:rFonts w:cs="Arial"/>
          <w:color w:val="000000"/>
          <w:lang w:eastAsia="de-DE"/>
        </w:rPr>
        <w:t xml:space="preserve"> ob die Unreal Engine 5</w:t>
      </w:r>
      <w:r w:rsidR="00964F8F">
        <w:rPr>
          <w:rFonts w:cs="Arial"/>
          <w:color w:val="000000"/>
          <w:lang w:eastAsia="de-DE"/>
        </w:rPr>
        <w:t xml:space="preserve"> mit einem Unbehandelten 3D-Modell von Martin Luther </w:t>
      </w:r>
      <w:proofErr w:type="spellStart"/>
      <w:r w:rsidR="00964F8F">
        <w:rPr>
          <w:rFonts w:cs="Arial"/>
          <w:color w:val="000000"/>
          <w:lang w:eastAsia="de-DE"/>
        </w:rPr>
        <w:t>lauffägi</w:t>
      </w:r>
      <w:r w:rsidR="00F65429">
        <w:rPr>
          <w:rFonts w:cs="Arial"/>
          <w:color w:val="000000"/>
          <w:lang w:eastAsia="de-DE"/>
        </w:rPr>
        <w:t>g</w:t>
      </w:r>
      <w:proofErr w:type="spellEnd"/>
      <w:r w:rsidR="00F65429">
        <w:rPr>
          <w:rFonts w:cs="Arial"/>
          <w:color w:val="000000"/>
          <w:lang w:eastAsia="de-DE"/>
        </w:rPr>
        <w:t xml:space="preserve"> ist. Es wurde das 3D-Modell geriggt und in Blender </w:t>
      </w:r>
      <w:proofErr w:type="gramStart"/>
      <w:r w:rsidR="00F65429">
        <w:rPr>
          <w:rFonts w:cs="Arial"/>
          <w:color w:val="000000"/>
          <w:lang w:eastAsia="de-DE"/>
        </w:rPr>
        <w:t>Importiert</w:t>
      </w:r>
      <w:proofErr w:type="gramEnd"/>
      <w:r w:rsidR="00F65429">
        <w:rPr>
          <w:rFonts w:cs="Arial"/>
          <w:color w:val="000000"/>
          <w:lang w:eastAsia="de-DE"/>
        </w:rPr>
        <w:t xml:space="preserve">. Das </w:t>
      </w:r>
      <w:proofErr w:type="spellStart"/>
      <w:r w:rsidR="00F65429">
        <w:rPr>
          <w:rFonts w:cs="Arial"/>
          <w:color w:val="000000"/>
          <w:lang w:eastAsia="de-DE"/>
        </w:rPr>
        <w:t>ergebnis</w:t>
      </w:r>
      <w:proofErr w:type="spellEnd"/>
      <w:r w:rsidR="00F65429">
        <w:rPr>
          <w:rFonts w:cs="Arial"/>
          <w:color w:val="000000"/>
          <w:lang w:eastAsia="de-DE"/>
        </w:rPr>
        <w:t xml:space="preserve"> war, das die Unreal Engine 5 nach wenigen </w:t>
      </w:r>
      <w:proofErr w:type="spellStart"/>
      <w:r w:rsidR="00F65429">
        <w:rPr>
          <w:rFonts w:cs="Arial"/>
          <w:color w:val="000000"/>
          <w:lang w:eastAsia="de-DE"/>
        </w:rPr>
        <w:t>sekunden</w:t>
      </w:r>
      <w:proofErr w:type="spellEnd"/>
      <w:r w:rsidR="003E798D">
        <w:rPr>
          <w:rFonts w:cs="Arial"/>
          <w:color w:val="000000"/>
          <w:lang w:eastAsia="de-DE"/>
        </w:rPr>
        <w:t xml:space="preserve"> </w:t>
      </w:r>
      <w:proofErr w:type="gramStart"/>
      <w:r w:rsidR="003E798D">
        <w:rPr>
          <w:rFonts w:cs="Arial"/>
          <w:color w:val="000000"/>
          <w:lang w:eastAsia="de-DE"/>
        </w:rPr>
        <w:t>Abstürzt</w:t>
      </w:r>
      <w:proofErr w:type="gramEnd"/>
      <w:r w:rsidR="003E798D">
        <w:rPr>
          <w:rFonts w:cs="Arial"/>
          <w:color w:val="000000"/>
          <w:lang w:eastAsia="de-DE"/>
        </w:rPr>
        <w:t xml:space="preserve">. Es wird vermutet, </w:t>
      </w:r>
      <w:proofErr w:type="spellStart"/>
      <w:proofErr w:type="gramStart"/>
      <w:r w:rsidR="003E798D">
        <w:rPr>
          <w:rFonts w:cs="Arial"/>
          <w:color w:val="000000"/>
          <w:lang w:eastAsia="de-DE"/>
        </w:rPr>
        <w:t>das</w:t>
      </w:r>
      <w:proofErr w:type="spellEnd"/>
      <w:proofErr w:type="gramEnd"/>
      <w:r w:rsidR="003E798D">
        <w:rPr>
          <w:rFonts w:cs="Arial"/>
          <w:color w:val="000000"/>
          <w:lang w:eastAsia="de-DE"/>
        </w:rPr>
        <w:t xml:space="preserve"> das Mesh</w:t>
      </w:r>
      <w:r w:rsidR="00CB5D19">
        <w:rPr>
          <w:rFonts w:cs="Arial"/>
          <w:color w:val="000000"/>
          <w:lang w:eastAsia="de-DE"/>
        </w:rPr>
        <w:t xml:space="preserve">, was </w:t>
      </w:r>
      <w:proofErr w:type="spellStart"/>
      <w:r w:rsidR="00CB5D19">
        <w:rPr>
          <w:rFonts w:cs="Arial"/>
          <w:color w:val="000000"/>
          <w:lang w:eastAsia="de-DE"/>
        </w:rPr>
        <w:t>PIFuHD</w:t>
      </w:r>
      <w:proofErr w:type="spellEnd"/>
      <w:r w:rsidR="003E798D">
        <w:rPr>
          <w:rFonts w:cs="Arial"/>
          <w:color w:val="000000"/>
          <w:lang w:eastAsia="de-DE"/>
        </w:rPr>
        <w:t xml:space="preserve"> zu viele </w:t>
      </w:r>
      <w:proofErr w:type="spellStart"/>
      <w:r w:rsidR="003E798D">
        <w:rPr>
          <w:rFonts w:cs="Arial"/>
          <w:color w:val="000000"/>
          <w:lang w:eastAsia="de-DE"/>
        </w:rPr>
        <w:t>Verticies</w:t>
      </w:r>
      <w:proofErr w:type="spellEnd"/>
      <w:r w:rsidR="003E798D">
        <w:rPr>
          <w:rFonts w:cs="Arial"/>
          <w:color w:val="000000"/>
          <w:lang w:eastAsia="de-DE"/>
        </w:rPr>
        <w:t xml:space="preserve"> </w:t>
      </w:r>
      <w:proofErr w:type="spellStart"/>
      <w:r w:rsidR="003E798D">
        <w:rPr>
          <w:rFonts w:cs="Arial"/>
          <w:color w:val="000000"/>
          <w:lang w:eastAsia="de-DE"/>
        </w:rPr>
        <w:t>unf</w:t>
      </w:r>
      <w:proofErr w:type="spellEnd"/>
      <w:r w:rsidR="003E798D">
        <w:rPr>
          <w:rFonts w:cs="Arial"/>
          <w:color w:val="000000"/>
          <w:lang w:eastAsia="de-DE"/>
        </w:rPr>
        <w:t xml:space="preserve"> Faces besitzt</w:t>
      </w:r>
      <w:r w:rsidR="00CB5D19">
        <w:rPr>
          <w:rFonts w:cs="Arial"/>
          <w:color w:val="000000"/>
          <w:lang w:eastAsia="de-DE"/>
        </w:rPr>
        <w:t>.</w:t>
      </w:r>
    </w:p>
    <w:p w14:paraId="0FC135DB" w14:textId="70BF91AF" w:rsidR="00A10E8E" w:rsidRDefault="00CB5D19" w:rsidP="00682321">
      <w:pPr>
        <w:rPr>
          <w:rFonts w:cs="Arial"/>
          <w:color w:val="000000"/>
          <w:lang w:eastAsia="de-DE"/>
        </w:rPr>
      </w:pPr>
      <w:r>
        <w:rPr>
          <w:rFonts w:cs="Arial"/>
          <w:color w:val="000000"/>
          <w:lang w:eastAsia="de-DE"/>
        </w:rPr>
        <w:t xml:space="preserve">Das Ziel ist, die Anzahl </w:t>
      </w:r>
      <w:r w:rsidR="00F654EB">
        <w:rPr>
          <w:rFonts w:cs="Arial"/>
          <w:color w:val="000000"/>
          <w:lang w:eastAsia="de-DE"/>
        </w:rPr>
        <w:t xml:space="preserve">der </w:t>
      </w:r>
      <w:proofErr w:type="spellStart"/>
      <w:r w:rsidR="00F654EB">
        <w:rPr>
          <w:rFonts w:cs="Arial"/>
          <w:color w:val="000000"/>
          <w:lang w:eastAsia="de-DE"/>
        </w:rPr>
        <w:t>Verticies</w:t>
      </w:r>
      <w:proofErr w:type="spellEnd"/>
      <w:r w:rsidR="00F654EB">
        <w:rPr>
          <w:rFonts w:cs="Arial"/>
          <w:color w:val="000000"/>
          <w:lang w:eastAsia="de-DE"/>
        </w:rPr>
        <w:t xml:space="preserve"> und </w:t>
      </w:r>
      <w:proofErr w:type="spellStart"/>
      <w:r w:rsidR="00F654EB">
        <w:rPr>
          <w:rFonts w:cs="Arial"/>
          <w:color w:val="000000"/>
          <w:lang w:eastAsia="de-DE"/>
        </w:rPr>
        <w:t>Poligone</w:t>
      </w:r>
      <w:proofErr w:type="spellEnd"/>
      <w:r w:rsidR="00F654EB">
        <w:rPr>
          <w:rFonts w:cs="Arial"/>
          <w:color w:val="000000"/>
          <w:lang w:eastAsia="de-DE"/>
        </w:rPr>
        <w:t xml:space="preserve"> zu </w:t>
      </w:r>
      <w:proofErr w:type="gramStart"/>
      <w:r w:rsidR="00F654EB">
        <w:rPr>
          <w:rFonts w:cs="Arial"/>
          <w:color w:val="000000"/>
          <w:lang w:eastAsia="de-DE"/>
        </w:rPr>
        <w:t>verringern</w:t>
      </w:r>
      <w:proofErr w:type="gramEnd"/>
      <w:r w:rsidR="00F654EB">
        <w:rPr>
          <w:rFonts w:cs="Arial"/>
          <w:color w:val="000000"/>
          <w:lang w:eastAsia="de-DE"/>
        </w:rPr>
        <w:t xml:space="preserve"> um Rechenkapazität in de Unreal Engine 5 zu sparen.</w:t>
      </w:r>
    </w:p>
    <w:p w14:paraId="42519743" w14:textId="0F7AC7C1" w:rsidR="00682321" w:rsidRDefault="005A5C6F" w:rsidP="00682321">
      <w:pPr>
        <w:rPr>
          <w:rFonts w:cs="Arial"/>
          <w:color w:val="000000"/>
          <w:lang w:eastAsia="de-DE"/>
        </w:rPr>
      </w:pPr>
      <w:r>
        <w:rPr>
          <w:rFonts w:cs="Arial"/>
          <w:color w:val="000000"/>
          <w:lang w:eastAsia="de-DE"/>
        </w:rPr>
        <w:lastRenderedPageBreak/>
        <w:t>Der erste Schrit</w:t>
      </w:r>
      <w:r w:rsidR="006C2BBF">
        <w:rPr>
          <w:rFonts w:cs="Arial"/>
          <w:color w:val="000000"/>
          <w:lang w:eastAsia="de-DE"/>
        </w:rPr>
        <w:t>t</w:t>
      </w:r>
      <w:r>
        <w:rPr>
          <w:rFonts w:cs="Arial"/>
          <w:color w:val="000000"/>
          <w:lang w:eastAsia="de-DE"/>
        </w:rPr>
        <w:t xml:space="preserve"> ist, </w:t>
      </w:r>
      <w:r w:rsidR="00081628">
        <w:rPr>
          <w:rFonts w:cs="Arial"/>
          <w:color w:val="000000"/>
          <w:lang w:eastAsia="de-DE"/>
        </w:rPr>
        <w:t>dass</w:t>
      </w:r>
      <w:r>
        <w:rPr>
          <w:rFonts w:cs="Arial"/>
          <w:color w:val="000000"/>
          <w:lang w:eastAsia="de-DE"/>
        </w:rPr>
        <w:t xml:space="preserve"> von </w:t>
      </w:r>
      <w:proofErr w:type="spellStart"/>
      <w:r>
        <w:rPr>
          <w:rFonts w:cs="Arial"/>
          <w:color w:val="000000"/>
          <w:lang w:eastAsia="de-DE"/>
        </w:rPr>
        <w:t>PIFuHD</w:t>
      </w:r>
      <w:proofErr w:type="spellEnd"/>
      <w:r>
        <w:rPr>
          <w:rFonts w:cs="Arial"/>
          <w:color w:val="000000"/>
          <w:lang w:eastAsia="de-DE"/>
        </w:rPr>
        <w:t xml:space="preserve"> erzeugte 3D-Modell in Blender zu laden. </w:t>
      </w:r>
      <w:r w:rsidR="00A10E8E" w:rsidRPr="00A10E8E">
        <w:rPr>
          <w:rFonts w:cs="Arial"/>
          <w:color w:val="000000"/>
          <w:lang w:eastAsia="de-DE"/>
        </w:rPr>
        <w:t xml:space="preserve">In Blender ist es möglich, über den Menüpunkt File → Import → </w:t>
      </w:r>
      <w:proofErr w:type="spellStart"/>
      <w:r w:rsidR="00A10E8E" w:rsidRPr="00A10E8E">
        <w:rPr>
          <w:rFonts w:cs="Arial"/>
          <w:color w:val="000000"/>
          <w:lang w:eastAsia="de-DE"/>
        </w:rPr>
        <w:t>Wavefront</w:t>
      </w:r>
      <w:proofErr w:type="spellEnd"/>
      <w:r w:rsidR="00A10E8E" w:rsidRPr="00A10E8E">
        <w:rPr>
          <w:rFonts w:cs="Arial"/>
          <w:color w:val="000000"/>
          <w:lang w:eastAsia="de-DE"/>
        </w:rPr>
        <w:t xml:space="preserve"> die </w:t>
      </w:r>
      <w:proofErr w:type="spellStart"/>
      <w:r w:rsidR="00F051EA">
        <w:rPr>
          <w:rFonts w:cs="Arial"/>
          <w:color w:val="000000"/>
          <w:lang w:eastAsia="de-DE"/>
        </w:rPr>
        <w:t>o</w:t>
      </w:r>
      <w:r w:rsidR="00A10E8E" w:rsidRPr="00A10E8E">
        <w:rPr>
          <w:rFonts w:cs="Arial"/>
          <w:color w:val="000000"/>
          <w:lang w:eastAsia="de-DE"/>
        </w:rPr>
        <w:t>bj</w:t>
      </w:r>
      <w:proofErr w:type="spellEnd"/>
      <w:r w:rsidR="00A10E8E" w:rsidRPr="00A10E8E">
        <w:rPr>
          <w:rFonts w:cs="Arial"/>
          <w:color w:val="000000"/>
          <w:lang w:eastAsia="de-DE"/>
        </w:rPr>
        <w:t xml:space="preserve">-Datei </w:t>
      </w:r>
      <w:r w:rsidR="00F051EA">
        <w:rPr>
          <w:rFonts w:cs="Arial"/>
          <w:color w:val="000000"/>
          <w:lang w:eastAsia="de-DE"/>
        </w:rPr>
        <w:t xml:space="preserve">zu </w:t>
      </w:r>
      <w:r w:rsidR="00A10E8E" w:rsidRPr="00A10E8E">
        <w:rPr>
          <w:rFonts w:cs="Arial"/>
          <w:color w:val="000000"/>
          <w:lang w:eastAsia="de-DE"/>
        </w:rPr>
        <w:t xml:space="preserve">importiert. </w:t>
      </w:r>
    </w:p>
    <w:p w14:paraId="509E4E4F" w14:textId="17ADF2E9" w:rsidR="00A10E8E" w:rsidRPr="00A10E8E" w:rsidRDefault="00A10E8E" w:rsidP="00682321">
      <w:pPr>
        <w:rPr>
          <w:lang w:eastAsia="de-DE"/>
        </w:rPr>
      </w:pPr>
      <w:r w:rsidRPr="00A10E8E">
        <w:rPr>
          <w:rFonts w:cs="Arial"/>
          <w:color w:val="000000"/>
          <w:lang w:eastAsia="de-DE"/>
        </w:rPr>
        <w:t xml:space="preserve">Nachdem die </w:t>
      </w:r>
      <w:proofErr w:type="spellStart"/>
      <w:r w:rsidRPr="00A10E8E">
        <w:rPr>
          <w:rFonts w:cs="Arial"/>
          <w:color w:val="000000"/>
          <w:lang w:eastAsia="de-DE"/>
        </w:rPr>
        <w:t>Obj</w:t>
      </w:r>
      <w:proofErr w:type="spellEnd"/>
      <w:r w:rsidRPr="00A10E8E">
        <w:rPr>
          <w:rFonts w:cs="Arial"/>
          <w:color w:val="000000"/>
          <w:lang w:eastAsia="de-DE"/>
        </w:rPr>
        <w:t xml:space="preserve">-Datei in Blender </w:t>
      </w:r>
      <w:r w:rsidR="00081628" w:rsidRPr="00A10E8E">
        <w:rPr>
          <w:rFonts w:cs="Arial"/>
          <w:color w:val="000000"/>
          <w:lang w:eastAsia="de-DE"/>
        </w:rPr>
        <w:t>importiert</w:t>
      </w:r>
      <w:r w:rsidRPr="00A10E8E">
        <w:rPr>
          <w:rFonts w:cs="Arial"/>
          <w:color w:val="000000"/>
          <w:lang w:eastAsia="de-DE"/>
        </w:rPr>
        <w:t xml:space="preserve"> ist, wird sie im </w:t>
      </w:r>
      <w:proofErr w:type="spellStart"/>
      <w:r w:rsidRPr="00A10E8E">
        <w:rPr>
          <w:rFonts w:cs="Arial"/>
          <w:color w:val="000000"/>
          <w:lang w:eastAsia="de-DE"/>
        </w:rPr>
        <w:t>Eddit</w:t>
      </w:r>
      <w:proofErr w:type="spellEnd"/>
      <w:r w:rsidRPr="00A10E8E">
        <w:rPr>
          <w:rFonts w:cs="Arial"/>
          <w:color w:val="000000"/>
          <w:lang w:eastAsia="de-DE"/>
        </w:rPr>
        <w:t xml:space="preserve"> Mode in Blender bearbeitet. Im Edit Mode kann durch die Auswahl eines Vertex mit der rechten Maustaste ausgewählt werden. Mit STRG + L werden alle mit dem Modell verbundenen Vertices ausgewählt. Das Modell erscheint nun orange und alle Teile</w:t>
      </w:r>
      <w:r w:rsidR="00651033">
        <w:rPr>
          <w:rFonts w:cs="Arial"/>
          <w:color w:val="000000"/>
          <w:lang w:eastAsia="de-DE"/>
        </w:rPr>
        <w:t>, die nicht direkt mit dem großen</w:t>
      </w:r>
      <w:r w:rsidR="00320126">
        <w:rPr>
          <w:rFonts w:cs="Arial"/>
          <w:color w:val="000000"/>
          <w:lang w:eastAsia="de-DE"/>
        </w:rPr>
        <w:t xml:space="preserve"> 3D-Figur von Martin Luther verbunden ist, </w:t>
      </w:r>
      <w:r w:rsidRPr="00A10E8E">
        <w:rPr>
          <w:rFonts w:cs="Arial"/>
          <w:color w:val="000000"/>
          <w:lang w:eastAsia="de-DE"/>
        </w:rPr>
        <w:t>sind noch grau. Mit der Tastenkombination STRG + I wird die Auswahl invertiert, nun sind alle Vertices innerhalb des großen 3D-Modell grau und alle außerhalb liegenden Vertices Orange. Mit dem Shortcut X ist es möglich alle Vertices zu löschen die außerhalb des 3D-Modells liegen.</w:t>
      </w:r>
    </w:p>
    <w:p w14:paraId="7CEF38B9" w14:textId="7CF73E94" w:rsidR="00A10E8E" w:rsidRPr="00A10E8E" w:rsidRDefault="00A10E8E" w:rsidP="00682321">
      <w:pPr>
        <w:rPr>
          <w:lang w:eastAsia="de-DE"/>
        </w:rPr>
      </w:pPr>
      <w:r w:rsidRPr="00A10E8E">
        <w:rPr>
          <w:rFonts w:cs="Arial"/>
          <w:color w:val="000000"/>
          <w:lang w:eastAsia="de-DE"/>
        </w:rPr>
        <w:t xml:space="preserve">Nachdem alle Vertices gelöscht sind, die außerhalb des 3D-Modell von Martin sind, wird im anschließenden Arbeitsschritt die restlichen Vertices mit der Blender-Funktion </w:t>
      </w:r>
      <w:proofErr w:type="spellStart"/>
      <w:r w:rsidRPr="00A10E8E">
        <w:rPr>
          <w:rFonts w:cs="Arial"/>
          <w:color w:val="000000"/>
          <w:lang w:eastAsia="de-DE"/>
        </w:rPr>
        <w:t>Merge</w:t>
      </w:r>
      <w:proofErr w:type="spellEnd"/>
      <w:r w:rsidRPr="00A10E8E">
        <w:rPr>
          <w:rFonts w:cs="Arial"/>
          <w:color w:val="000000"/>
          <w:lang w:eastAsia="de-DE"/>
        </w:rPr>
        <w:t xml:space="preserve"> </w:t>
      </w:r>
      <w:r w:rsidR="00FF08F5">
        <w:rPr>
          <w:rFonts w:cs="Arial"/>
          <w:color w:val="000000"/>
          <w:lang w:eastAsia="de-DE"/>
        </w:rPr>
        <w:t>verschmolzen</w:t>
      </w:r>
      <w:r w:rsidRPr="00A10E8E">
        <w:rPr>
          <w:rFonts w:cs="Arial"/>
          <w:color w:val="000000"/>
          <w:lang w:eastAsia="de-DE"/>
        </w:rPr>
        <w:t>.</w:t>
      </w:r>
    </w:p>
    <w:p w14:paraId="643EC8F5" w14:textId="77777777" w:rsidR="00B11701" w:rsidRDefault="00A10E8E" w:rsidP="00682321">
      <w:pPr>
        <w:rPr>
          <w:lang w:eastAsia="de-DE"/>
        </w:rPr>
      </w:pPr>
      <w:r w:rsidRPr="00A10E8E">
        <w:rPr>
          <w:rFonts w:cs="Arial"/>
          <w:color w:val="000000"/>
          <w:lang w:eastAsia="de-DE"/>
        </w:rPr>
        <w:t xml:space="preserve">Damit alle Vertices des 3D-Modells </w:t>
      </w:r>
      <w:r w:rsidR="006F4CDD">
        <w:rPr>
          <w:rFonts w:cs="Arial"/>
          <w:color w:val="000000"/>
          <w:lang w:eastAsia="de-DE"/>
        </w:rPr>
        <w:t xml:space="preserve">zueinander mit einem gewissen Abstand </w:t>
      </w:r>
      <w:proofErr w:type="spellStart"/>
      <w:r w:rsidR="0056481D">
        <w:rPr>
          <w:rFonts w:cs="Arial"/>
          <w:color w:val="000000"/>
          <w:lang w:eastAsia="de-DE"/>
        </w:rPr>
        <w:t>gemerged</w:t>
      </w:r>
      <w:proofErr w:type="spellEnd"/>
      <w:r w:rsidRPr="00A10E8E">
        <w:rPr>
          <w:rFonts w:cs="Arial"/>
          <w:color w:val="000000"/>
          <w:lang w:eastAsia="de-DE"/>
        </w:rPr>
        <w:t xml:space="preserve"> werden, werden alle Vertices über den Shortcut A alle Vertices ausgewählt. Durch das anschließende Betätigen des Shortcuts M wird ein Kontextmenü von Blender angezeigt, welche </w:t>
      </w:r>
      <w:proofErr w:type="spellStart"/>
      <w:r w:rsidRPr="00A10E8E">
        <w:rPr>
          <w:rFonts w:cs="Arial"/>
          <w:color w:val="000000"/>
          <w:lang w:eastAsia="de-DE"/>
        </w:rPr>
        <w:t>Merge</w:t>
      </w:r>
      <w:proofErr w:type="spellEnd"/>
      <w:r w:rsidRPr="00A10E8E">
        <w:rPr>
          <w:rFonts w:cs="Arial"/>
          <w:color w:val="000000"/>
          <w:lang w:eastAsia="de-DE"/>
        </w:rPr>
        <w:t xml:space="preserve">-Funktion benutzt werden kann. Durch die Auswahl der </w:t>
      </w:r>
      <w:proofErr w:type="spellStart"/>
      <w:r w:rsidRPr="00A10E8E">
        <w:rPr>
          <w:rFonts w:cs="Arial"/>
          <w:color w:val="000000"/>
          <w:lang w:eastAsia="de-DE"/>
        </w:rPr>
        <w:t>Merge</w:t>
      </w:r>
      <w:proofErr w:type="spellEnd"/>
      <w:r w:rsidRPr="00A10E8E">
        <w:rPr>
          <w:rFonts w:cs="Arial"/>
          <w:color w:val="000000"/>
          <w:lang w:eastAsia="de-DE"/>
        </w:rPr>
        <w:t xml:space="preserve">-Funktion By </w:t>
      </w:r>
      <w:proofErr w:type="spellStart"/>
      <w:r w:rsidRPr="00A10E8E">
        <w:rPr>
          <w:rFonts w:cs="Arial"/>
          <w:color w:val="000000"/>
          <w:lang w:eastAsia="de-DE"/>
        </w:rPr>
        <w:t>Distance</w:t>
      </w:r>
      <w:proofErr w:type="spellEnd"/>
      <w:r w:rsidRPr="00A10E8E">
        <w:rPr>
          <w:rFonts w:cs="Arial"/>
          <w:color w:val="000000"/>
          <w:lang w:eastAsia="de-DE"/>
        </w:rPr>
        <w:t xml:space="preserve"> wird unten links ein weiteres Kontextmenü geöffnet, wo die Distanz eingestellt wird, welchen Mindestabstand die Vertices zueinander haben dürfen, um miteinander verschmolzen zu werden. In diesem Beispiel wird die Distanz von 0,0001 m auf 0,001 m verringert.</w:t>
      </w:r>
      <w:r w:rsidR="00682321">
        <w:rPr>
          <w:lang w:eastAsia="de-DE"/>
        </w:rPr>
        <w:t xml:space="preserve"> </w:t>
      </w:r>
    </w:p>
    <w:p w14:paraId="63ADCD5C" w14:textId="6F526547" w:rsidR="00A10E8E" w:rsidRPr="00682321" w:rsidRDefault="00DE19A9" w:rsidP="00682321">
      <w:pPr>
        <w:rPr>
          <w:lang w:eastAsia="de-DE"/>
        </w:rPr>
      </w:pPr>
      <w:r>
        <w:rPr>
          <w:lang w:eastAsia="de-DE"/>
        </w:rPr>
        <w:t>Das Ergebnis von</w:t>
      </w:r>
      <w:r w:rsidR="00D226AD">
        <w:rPr>
          <w:lang w:eastAsia="de-DE"/>
        </w:rPr>
        <w:t xml:space="preserve"> den zwei Arbeitsschritten</w:t>
      </w:r>
      <w:r w:rsidR="00A10E8E">
        <w:rPr>
          <w:lang w:eastAsia="de-DE"/>
        </w:rPr>
        <w:t xml:space="preserve"> </w:t>
      </w:r>
      <w:r w:rsidR="00A10E8E" w:rsidRPr="00A10E8E">
        <w:rPr>
          <w:rFonts w:cs="Arial"/>
          <w:color w:val="000000"/>
          <w:lang w:eastAsia="de-DE"/>
        </w:rPr>
        <w:t xml:space="preserve">wurden die ursprünglichen 105.000 Vertices </w:t>
      </w:r>
      <w:r w:rsidR="0063594B">
        <w:rPr>
          <w:rFonts w:cs="Arial"/>
          <w:color w:val="000000"/>
          <w:lang w:eastAsia="de-DE"/>
        </w:rPr>
        <w:t xml:space="preserve">auf </w:t>
      </w:r>
      <w:r w:rsidR="0063594B" w:rsidRPr="00A10E8E">
        <w:rPr>
          <w:rFonts w:cs="Arial"/>
          <w:color w:val="000000"/>
          <w:lang w:eastAsia="de-DE"/>
        </w:rPr>
        <w:t>96.000 Vertices</w:t>
      </w:r>
      <w:r w:rsidR="00A10E8E" w:rsidRPr="00A10E8E">
        <w:rPr>
          <w:rFonts w:cs="Arial"/>
          <w:color w:val="000000"/>
          <w:lang w:eastAsia="de-DE"/>
        </w:rPr>
        <w:t xml:space="preserve"> und 211.000 Polygone auf 192.000 Polygone verringert.</w:t>
      </w:r>
    </w:p>
    <w:p w14:paraId="44EC75A1" w14:textId="2F0119AF" w:rsidR="00265378" w:rsidRDefault="001B6601" w:rsidP="008D1D72">
      <w:pPr>
        <w:pStyle w:val="berschrift3"/>
      </w:pPr>
      <w:bookmarkStart w:id="55" w:name="_Toc148908602"/>
      <w:r>
        <w:t>Nachbesserung des erzeugten Modells</w:t>
      </w:r>
      <w:r w:rsidR="00265378" w:rsidRPr="006E6140">
        <w:t xml:space="preserve"> in Blender</w:t>
      </w:r>
      <w:bookmarkEnd w:id="55"/>
    </w:p>
    <w:p w14:paraId="0700C196" w14:textId="113B474F" w:rsidR="00816121" w:rsidRDefault="00816121" w:rsidP="00682321">
      <w:r>
        <w:t xml:space="preserve">Nachdem der Allgemeine Polycount verringert ist, ist der nächste Schritt unsaubere </w:t>
      </w:r>
      <w:r w:rsidR="00682321">
        <w:t>Stellen,</w:t>
      </w:r>
      <w:r>
        <w:t xml:space="preserve"> die bei der Erzeugung des 3D-Modells durch </w:t>
      </w:r>
      <w:proofErr w:type="spellStart"/>
      <w:r>
        <w:t>PIFuHD</w:t>
      </w:r>
      <w:proofErr w:type="spellEnd"/>
      <w:r>
        <w:t xml:space="preserve"> entstanden sind nachzubessern.</w:t>
      </w:r>
      <w:r w:rsidR="006920F8">
        <w:t xml:space="preserve"> </w:t>
      </w:r>
      <w:r>
        <w:t>In diesem Beispiel besitzt Martin Luther an der rechten Hand</w:t>
      </w:r>
      <w:r w:rsidR="006920F8">
        <w:t>,</w:t>
      </w:r>
      <w:r>
        <w:t xml:space="preserve"> einen aus der Hand ragenden Stab. Dieser Stab wurde im Edit Mode mit dem Shortcut B ausgewählt und anschließend nach der Auswahl mit dem Shortcut M und der </w:t>
      </w:r>
      <w:proofErr w:type="spellStart"/>
      <w:r>
        <w:t>Merge</w:t>
      </w:r>
      <w:proofErr w:type="spellEnd"/>
      <w:r>
        <w:t>-Funktion At Center</w:t>
      </w:r>
      <w:r w:rsidR="006920F8">
        <w:t xml:space="preserve">, </w:t>
      </w:r>
      <w:r>
        <w:t>die ausgewählten Bereich</w:t>
      </w:r>
      <w:r w:rsidR="006920F8">
        <w:t>e</w:t>
      </w:r>
      <w:r>
        <w:t xml:space="preserve"> </w:t>
      </w:r>
      <w:r w:rsidR="006920F8">
        <w:t xml:space="preserve">zu </w:t>
      </w:r>
      <w:r w:rsidR="006920F8">
        <w:lastRenderedPageBreak/>
        <w:t>einem Vertex</w:t>
      </w:r>
      <w:r>
        <w:t xml:space="preserve"> verbunden. Dieser </w:t>
      </w:r>
      <w:r w:rsidR="006920F8">
        <w:t>Vertex</w:t>
      </w:r>
      <w:r>
        <w:t xml:space="preserve"> kann nun mit dem Shortcut G so platziert werden, dass die Hand etwas natürlicher wirkt.</w:t>
      </w:r>
    </w:p>
    <w:p w14:paraId="16887ACB" w14:textId="7B0B98C8" w:rsidR="00816121" w:rsidRPr="00816121" w:rsidRDefault="00816121" w:rsidP="00816121">
      <w:r>
        <w:t xml:space="preserve">Blender bietet weitere Funktionen wie zum Beispiel den </w:t>
      </w:r>
      <w:proofErr w:type="spellStart"/>
      <w:r>
        <w:t>Sculp</w:t>
      </w:r>
      <w:proofErr w:type="spellEnd"/>
      <w:r>
        <w:t xml:space="preserve"> Mode, um das 3D-Modell zu optimieren. Für die Entwicklung des Prototyps ist dieser Zustand jedoch ausreichend</w:t>
      </w:r>
      <w:r w:rsidR="007E0FEC">
        <w:t xml:space="preserve"> und der </w:t>
      </w:r>
      <w:proofErr w:type="spellStart"/>
      <w:r w:rsidR="007E0FEC">
        <w:t>Sculp</w:t>
      </w:r>
      <w:proofErr w:type="spellEnd"/>
      <w:r w:rsidR="007E0FEC">
        <w:t xml:space="preserve"> Mode wurde nicht verwendet</w:t>
      </w:r>
      <w:r>
        <w:t>.</w:t>
      </w:r>
    </w:p>
    <w:p w14:paraId="16A2A2D4" w14:textId="41A03049" w:rsidR="00265378" w:rsidRDefault="00265378" w:rsidP="002249C3">
      <w:pPr>
        <w:pStyle w:val="berschrift3"/>
      </w:pPr>
      <w:bookmarkStart w:id="56" w:name="_Toc148908603"/>
      <w:r w:rsidRPr="006E6140">
        <w:t>Texturieren in Blender</w:t>
      </w:r>
      <w:bookmarkEnd w:id="56"/>
    </w:p>
    <w:p w14:paraId="2763D58D" w14:textId="29B30097" w:rsidR="00F24034" w:rsidRPr="00F24034" w:rsidRDefault="00F24034" w:rsidP="00682321">
      <w:pPr>
        <w:rPr>
          <w:rFonts w:ascii="Times New Roman" w:hAnsi="Times New Roman" w:cs="Times New Roman"/>
          <w:sz w:val="24"/>
          <w:szCs w:val="24"/>
          <w:highlight w:val="green"/>
          <w:lang w:eastAsia="de-DE"/>
        </w:rPr>
      </w:pPr>
      <w:r w:rsidRPr="00F24034">
        <w:rPr>
          <w:highlight w:val="green"/>
          <w:lang w:eastAsia="de-DE"/>
        </w:rPr>
        <w:t xml:space="preserve">Damit die Hauptfigur am </w:t>
      </w:r>
      <w:r w:rsidR="008A4DC4" w:rsidRPr="0066150B">
        <w:rPr>
          <w:highlight w:val="green"/>
          <w:lang w:eastAsia="de-DE"/>
        </w:rPr>
        <w:t>Ende</w:t>
      </w:r>
      <w:r w:rsidRPr="00F24034">
        <w:rPr>
          <w:highlight w:val="green"/>
          <w:lang w:eastAsia="de-DE"/>
        </w:rPr>
        <w:t xml:space="preserve"> im </w:t>
      </w:r>
      <w:r w:rsidR="008A4DC4" w:rsidRPr="0066150B">
        <w:rPr>
          <w:highlight w:val="green"/>
          <w:lang w:eastAsia="de-DE"/>
        </w:rPr>
        <w:t>Prototyp</w:t>
      </w:r>
      <w:r w:rsidRPr="00F24034">
        <w:rPr>
          <w:highlight w:val="green"/>
          <w:lang w:eastAsia="de-DE"/>
        </w:rPr>
        <w:t xml:space="preserve"> nicht </w:t>
      </w:r>
      <w:r w:rsidR="008A4DC4" w:rsidRPr="0066150B">
        <w:rPr>
          <w:highlight w:val="green"/>
          <w:lang w:eastAsia="de-DE"/>
        </w:rPr>
        <w:t>grau ist</w:t>
      </w:r>
      <w:r w:rsidRPr="00F24034">
        <w:rPr>
          <w:highlight w:val="green"/>
          <w:lang w:eastAsia="de-DE"/>
        </w:rPr>
        <w:t xml:space="preserve">, bekommt </w:t>
      </w:r>
      <w:r w:rsidR="008A4DC4" w:rsidRPr="0066150B">
        <w:rPr>
          <w:highlight w:val="green"/>
          <w:lang w:eastAsia="de-DE"/>
        </w:rPr>
        <w:t xml:space="preserve">das Modell </w:t>
      </w:r>
      <w:r w:rsidRPr="00F24034">
        <w:rPr>
          <w:highlight w:val="green"/>
          <w:lang w:eastAsia="de-DE"/>
        </w:rPr>
        <w:t xml:space="preserve">Martin Luther noch eine Textur. Für die Textur wir das von </w:t>
      </w:r>
      <w:proofErr w:type="spellStart"/>
      <w:r w:rsidRPr="00F24034">
        <w:rPr>
          <w:highlight w:val="green"/>
          <w:lang w:eastAsia="de-DE"/>
        </w:rPr>
        <w:t>Midjourney</w:t>
      </w:r>
      <w:proofErr w:type="spellEnd"/>
      <w:r w:rsidRPr="00F24034">
        <w:rPr>
          <w:highlight w:val="green"/>
          <w:lang w:eastAsia="de-DE"/>
        </w:rPr>
        <w:t xml:space="preserve"> erzeugte Bild </w:t>
      </w:r>
      <w:r w:rsidR="00E03873">
        <w:rPr>
          <w:highlight w:val="green"/>
          <w:lang w:eastAsia="de-DE"/>
        </w:rPr>
        <w:t xml:space="preserve">aus Abbildung XXX </w:t>
      </w:r>
      <w:r w:rsidRPr="00F24034">
        <w:rPr>
          <w:highlight w:val="green"/>
          <w:lang w:eastAsia="de-DE"/>
        </w:rPr>
        <w:t xml:space="preserve">verwendet, welches </w:t>
      </w:r>
      <w:proofErr w:type="spellStart"/>
      <w:r w:rsidRPr="00F24034">
        <w:rPr>
          <w:highlight w:val="green"/>
          <w:lang w:eastAsia="de-DE"/>
        </w:rPr>
        <w:t>PIFuHD</w:t>
      </w:r>
      <w:proofErr w:type="spellEnd"/>
      <w:r w:rsidRPr="00F24034">
        <w:rPr>
          <w:highlight w:val="green"/>
          <w:lang w:eastAsia="de-DE"/>
        </w:rPr>
        <w:t xml:space="preserve"> verwendet hat, um das 3D-Modell zu generieren.</w:t>
      </w:r>
    </w:p>
    <w:p w14:paraId="7AFD3C45" w14:textId="7B58E7B8" w:rsidR="00F24034" w:rsidRPr="00F24034" w:rsidRDefault="00F24034" w:rsidP="00682321">
      <w:pPr>
        <w:rPr>
          <w:rFonts w:ascii="Times New Roman" w:hAnsi="Times New Roman" w:cs="Times New Roman"/>
          <w:sz w:val="24"/>
          <w:szCs w:val="24"/>
          <w:lang w:eastAsia="de-DE"/>
        </w:rPr>
      </w:pPr>
      <w:r w:rsidRPr="00F24034">
        <w:rPr>
          <w:highlight w:val="green"/>
          <w:lang w:eastAsia="de-DE"/>
        </w:rPr>
        <w:t xml:space="preserve">Im folgenden Abschnitt wird gezeigt, wie das 3D-Modell </w:t>
      </w:r>
      <w:r w:rsidR="00B96326" w:rsidRPr="0066150B">
        <w:rPr>
          <w:highlight w:val="green"/>
          <w:lang w:eastAsia="de-DE"/>
        </w:rPr>
        <w:t xml:space="preserve">in Blender </w:t>
      </w:r>
      <w:r w:rsidRPr="00F24034">
        <w:rPr>
          <w:highlight w:val="green"/>
          <w:lang w:eastAsia="de-DE"/>
        </w:rPr>
        <w:t>texturiert</w:t>
      </w:r>
      <w:r w:rsidR="00B96326" w:rsidRPr="0066150B">
        <w:rPr>
          <w:highlight w:val="green"/>
          <w:lang w:eastAsia="de-DE"/>
        </w:rPr>
        <w:t xml:space="preserve"> wird.</w:t>
      </w:r>
      <w:r w:rsidR="00682321">
        <w:rPr>
          <w:rFonts w:ascii="Times New Roman" w:hAnsi="Times New Roman" w:cs="Times New Roman"/>
          <w:sz w:val="24"/>
          <w:szCs w:val="24"/>
          <w:lang w:eastAsia="de-DE"/>
        </w:rPr>
        <w:t xml:space="preserve"> </w:t>
      </w:r>
      <w:r w:rsidRPr="00F24034">
        <w:rPr>
          <w:lang w:eastAsia="de-DE"/>
        </w:rPr>
        <w:t xml:space="preserve">Blender bietet die </w:t>
      </w:r>
      <w:r w:rsidR="0066150B" w:rsidRPr="00F24034">
        <w:rPr>
          <w:lang w:eastAsia="de-DE"/>
        </w:rPr>
        <w:t>Möglichkeit</w:t>
      </w:r>
      <w:r w:rsidRPr="00F24034">
        <w:rPr>
          <w:lang w:eastAsia="de-DE"/>
        </w:rPr>
        <w:t xml:space="preserve"> ein zweites Bearbeitungsfenster hinzuzufügen, welches als </w:t>
      </w:r>
      <w:r w:rsidR="001A4CDD" w:rsidRPr="00F24034">
        <w:rPr>
          <w:lang w:eastAsia="de-DE"/>
        </w:rPr>
        <w:t>UV-Editor</w:t>
      </w:r>
      <w:r w:rsidRPr="00F24034">
        <w:rPr>
          <w:lang w:eastAsia="de-DE"/>
        </w:rPr>
        <w:t xml:space="preserve"> benutze wird. Über den Menüpunkt Image → Open wird das Bild von Martin Luther geladen. Damit die Textur des 3D-Modells korrekt angezeigt wird, wird, rechts über das </w:t>
      </w:r>
      <w:proofErr w:type="spellStart"/>
      <w:r w:rsidRPr="00F24034">
        <w:rPr>
          <w:lang w:eastAsia="de-DE"/>
        </w:rPr>
        <w:t>Propertie</w:t>
      </w:r>
      <w:proofErr w:type="spellEnd"/>
      <w:r w:rsidRPr="00F24034">
        <w:rPr>
          <w:lang w:eastAsia="de-DE"/>
        </w:rPr>
        <w:t>-Fenster → Material Properties → der gelben Punkt neben Base Color → Image Textur die Materialeigenscha</w:t>
      </w:r>
      <w:r w:rsidR="005D1322">
        <w:rPr>
          <w:lang w:eastAsia="de-DE"/>
        </w:rPr>
        <w:t>f</w:t>
      </w:r>
      <w:r w:rsidRPr="00F24034">
        <w:rPr>
          <w:lang w:eastAsia="de-DE"/>
        </w:rPr>
        <w:t xml:space="preserve">t </w:t>
      </w:r>
      <w:proofErr w:type="spellStart"/>
      <w:r w:rsidRPr="00F24034">
        <w:rPr>
          <w:lang w:eastAsia="de-DE"/>
        </w:rPr>
        <w:t>Texture</w:t>
      </w:r>
      <w:proofErr w:type="spellEnd"/>
      <w:r w:rsidRPr="00F24034">
        <w:rPr>
          <w:lang w:eastAsia="de-DE"/>
        </w:rPr>
        <w:t xml:space="preserve"> Image eingestellt. Im </w:t>
      </w:r>
      <w:proofErr w:type="spellStart"/>
      <w:r w:rsidRPr="00F24034">
        <w:rPr>
          <w:lang w:eastAsia="de-DE"/>
        </w:rPr>
        <w:t>Propertie</w:t>
      </w:r>
      <w:proofErr w:type="spellEnd"/>
      <w:r w:rsidRPr="00F24034">
        <w:rPr>
          <w:lang w:eastAsia="de-DE"/>
        </w:rPr>
        <w:t xml:space="preserve">-Fenster erscheint die Möglichkeit, ebenfalls </w:t>
      </w:r>
      <w:r w:rsidR="00EC48FB">
        <w:rPr>
          <w:lang w:eastAsia="de-DE"/>
        </w:rPr>
        <w:t>d</w:t>
      </w:r>
      <w:r w:rsidRPr="00F24034">
        <w:rPr>
          <w:lang w:eastAsia="de-DE"/>
        </w:rPr>
        <w:t>as Bild aus Abbildung 4.18 zu laden, welche die</w:t>
      </w:r>
      <w:r w:rsidR="00EC48FB">
        <w:rPr>
          <w:rFonts w:ascii="Times New Roman" w:hAnsi="Times New Roman" w:cs="Times New Roman"/>
          <w:sz w:val="24"/>
          <w:szCs w:val="24"/>
          <w:lang w:eastAsia="de-DE"/>
        </w:rPr>
        <w:t xml:space="preserve"> </w:t>
      </w:r>
      <w:r w:rsidR="00EC48FB" w:rsidRPr="00F24034">
        <w:rPr>
          <w:lang w:eastAsia="de-DE"/>
        </w:rPr>
        <w:t>Standard-Materialeigenschaft</w:t>
      </w:r>
      <w:r w:rsidRPr="00F24034">
        <w:rPr>
          <w:lang w:eastAsia="de-DE"/>
        </w:rPr>
        <w:t xml:space="preserve"> in eine Image Textur umwandelt.</w:t>
      </w:r>
    </w:p>
    <w:p w14:paraId="394B0CA7" w14:textId="3BC7C82B" w:rsidR="00F24034" w:rsidRPr="00F24034" w:rsidRDefault="00F24034" w:rsidP="00682321">
      <w:pPr>
        <w:rPr>
          <w:rFonts w:ascii="Times New Roman" w:hAnsi="Times New Roman" w:cs="Times New Roman"/>
          <w:sz w:val="24"/>
          <w:szCs w:val="24"/>
          <w:lang w:eastAsia="de-DE"/>
        </w:rPr>
      </w:pPr>
      <w:r w:rsidRPr="00F24034">
        <w:rPr>
          <w:highlight w:val="green"/>
          <w:lang w:eastAsia="de-DE"/>
        </w:rPr>
        <w:t>Nach diesen Voreinstellungen ist es möglich</w:t>
      </w:r>
      <w:r w:rsidR="00C2360E" w:rsidRPr="00C2360E">
        <w:rPr>
          <w:highlight w:val="green"/>
          <w:lang w:eastAsia="de-DE"/>
        </w:rPr>
        <w:t>,</w:t>
      </w:r>
      <w:r w:rsidRPr="00F24034">
        <w:rPr>
          <w:highlight w:val="green"/>
          <w:lang w:eastAsia="de-DE"/>
        </w:rPr>
        <w:t xml:space="preserve"> das 3D-Modell Blender-Funktion </w:t>
      </w:r>
      <w:proofErr w:type="spellStart"/>
      <w:r w:rsidRPr="00F24034">
        <w:rPr>
          <w:highlight w:val="green"/>
          <w:lang w:eastAsia="de-DE"/>
        </w:rPr>
        <w:t>Unwrap</w:t>
      </w:r>
      <w:proofErr w:type="spellEnd"/>
      <w:r w:rsidRPr="00F24034">
        <w:rPr>
          <w:highlight w:val="green"/>
          <w:lang w:eastAsia="de-DE"/>
        </w:rPr>
        <w:t xml:space="preserve"> auszupacken</w:t>
      </w:r>
      <w:r w:rsidR="00C2360E" w:rsidRPr="00C2360E">
        <w:rPr>
          <w:highlight w:val="green"/>
          <w:lang w:eastAsia="de-DE"/>
        </w:rPr>
        <w:t xml:space="preserve"> </w:t>
      </w:r>
      <w:r w:rsidRPr="00F24034">
        <w:rPr>
          <w:highlight w:val="green"/>
          <w:lang w:eastAsia="de-DE"/>
        </w:rPr>
        <w:t>werden.</w:t>
      </w:r>
      <w:r w:rsidR="00C2360E">
        <w:rPr>
          <w:rFonts w:ascii="Times New Roman" w:hAnsi="Times New Roman" w:cs="Times New Roman"/>
          <w:sz w:val="24"/>
          <w:szCs w:val="24"/>
          <w:lang w:eastAsia="de-DE"/>
        </w:rPr>
        <w:t xml:space="preserve"> </w:t>
      </w:r>
      <w:r w:rsidRPr="00F24034">
        <w:rPr>
          <w:lang w:eastAsia="de-DE"/>
        </w:rPr>
        <w:t xml:space="preserve">Um die </w:t>
      </w:r>
      <w:proofErr w:type="spellStart"/>
      <w:r w:rsidRPr="00F24034">
        <w:rPr>
          <w:lang w:eastAsia="de-DE"/>
        </w:rPr>
        <w:t>Unwarp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fromView</w:t>
      </w:r>
      <w:proofErr w:type="spellEnd"/>
      <w:r w:rsidRPr="00F24034">
        <w:rPr>
          <w:lang w:eastAsia="de-DE"/>
        </w:rPr>
        <w:t xml:space="preserve"> zu benutzen, muss die View </w:t>
      </w:r>
      <w:r w:rsidRPr="00F24034">
        <w:rPr>
          <w:highlight w:val="green"/>
          <w:lang w:eastAsia="de-DE"/>
        </w:rPr>
        <w:t>(Betrachtung auf das 3D-Modell)</w:t>
      </w:r>
      <w:r w:rsidRPr="00F24034">
        <w:rPr>
          <w:lang w:eastAsia="de-DE"/>
        </w:rPr>
        <w:t xml:space="preserve"> im Edit Mode so eingestellt werden, </w:t>
      </w:r>
      <w:r w:rsidR="00AD7333" w:rsidRPr="00F24034">
        <w:rPr>
          <w:lang w:eastAsia="de-DE"/>
        </w:rPr>
        <w:t>dass</w:t>
      </w:r>
      <w:r w:rsidRPr="00F24034">
        <w:rPr>
          <w:lang w:eastAsia="de-DE"/>
        </w:rPr>
        <w:t xml:space="preserve"> es die View von der Textur Vorlage entspricht. In diesem Beispiel ist es möglich, durch das Betätigen des Shortcuts 1 auf dem </w:t>
      </w:r>
      <w:proofErr w:type="spellStart"/>
      <w:r w:rsidRPr="00F24034">
        <w:rPr>
          <w:lang w:eastAsia="de-DE"/>
        </w:rPr>
        <w:t>Numpad</w:t>
      </w:r>
      <w:proofErr w:type="spellEnd"/>
      <w:r w:rsidRPr="00F24034">
        <w:rPr>
          <w:lang w:eastAsia="de-DE"/>
        </w:rPr>
        <w:t xml:space="preserve"> zu benutzen. </w:t>
      </w:r>
      <w:proofErr w:type="spellStart"/>
      <w:r w:rsidRPr="00F24034">
        <w:rPr>
          <w:lang w:eastAsia="de-DE"/>
        </w:rPr>
        <w:t>Numpad</w:t>
      </w:r>
      <w:proofErr w:type="spellEnd"/>
      <w:r w:rsidRPr="00F24034">
        <w:rPr>
          <w:lang w:eastAsia="de-DE"/>
        </w:rPr>
        <w:t xml:space="preserve"> 1 stellt die View direkt von vorne auf das 3D-Modell ein.</w:t>
      </w:r>
      <w:r w:rsidR="008F0083">
        <w:rPr>
          <w:rFonts w:ascii="Times New Roman" w:hAnsi="Times New Roman" w:cs="Times New Roman"/>
          <w:sz w:val="24"/>
          <w:szCs w:val="24"/>
          <w:lang w:eastAsia="de-DE"/>
        </w:rPr>
        <w:t xml:space="preserve"> </w:t>
      </w:r>
      <w:r w:rsidRPr="00F24034">
        <w:rPr>
          <w:lang w:eastAsia="de-DE"/>
        </w:rPr>
        <w:t xml:space="preserve">Anschließend werden alle Vertices durch den Shortcut A markiert. Durch das Verwenden des Shortcut U und die </w:t>
      </w:r>
      <w:r w:rsidR="00861300" w:rsidRPr="00F24034">
        <w:rPr>
          <w:lang w:eastAsia="de-DE"/>
        </w:rPr>
        <w:t>Wahl</w:t>
      </w:r>
      <w:r w:rsidRPr="00F24034">
        <w:rPr>
          <w:lang w:eastAsia="de-DE"/>
        </w:rPr>
        <w:t xml:space="preserve"> der </w:t>
      </w:r>
      <w:proofErr w:type="spellStart"/>
      <w:r w:rsidRPr="00F24034">
        <w:rPr>
          <w:lang w:eastAsia="de-DE"/>
        </w:rPr>
        <w:t>Unwrap</w:t>
      </w:r>
      <w:proofErr w:type="spellEnd"/>
      <w:r w:rsidRPr="00F24034">
        <w:rPr>
          <w:lang w:eastAsia="de-DE"/>
        </w:rPr>
        <w:t xml:space="preserve">-Funktion </w:t>
      </w:r>
      <w:proofErr w:type="spellStart"/>
      <w:r w:rsidRPr="00F24034">
        <w:rPr>
          <w:lang w:eastAsia="de-DE"/>
        </w:rPr>
        <w:t>Unwrap</w:t>
      </w:r>
      <w:proofErr w:type="spellEnd"/>
      <w:r w:rsidRPr="00F24034">
        <w:rPr>
          <w:lang w:eastAsia="de-DE"/>
        </w:rPr>
        <w:t xml:space="preserve"> </w:t>
      </w:r>
      <w:proofErr w:type="spellStart"/>
      <w:r w:rsidRPr="00F24034">
        <w:rPr>
          <w:lang w:eastAsia="de-DE"/>
        </w:rPr>
        <w:t>from</w:t>
      </w:r>
      <w:proofErr w:type="spellEnd"/>
      <w:r w:rsidRPr="00F24034">
        <w:rPr>
          <w:lang w:eastAsia="de-DE"/>
        </w:rPr>
        <w:t xml:space="preserve"> View werden alle Vertices auf die Texturvorlage </w:t>
      </w:r>
      <w:r w:rsidR="008D1D72" w:rsidRPr="00F24034">
        <w:rPr>
          <w:lang w:eastAsia="de-DE"/>
        </w:rPr>
        <w:t>projiziert</w:t>
      </w:r>
      <w:r w:rsidRPr="00F24034">
        <w:rPr>
          <w:lang w:eastAsia="de-DE"/>
        </w:rPr>
        <w:t>.</w:t>
      </w:r>
    </w:p>
    <w:p w14:paraId="3576CC1E" w14:textId="77777777" w:rsidR="00E84265" w:rsidRDefault="00F24034" w:rsidP="00682321">
      <w:pPr>
        <w:rPr>
          <w:lang w:eastAsia="de-DE"/>
        </w:rPr>
      </w:pPr>
      <w:r w:rsidRPr="00F24034">
        <w:rPr>
          <w:lang w:eastAsia="de-DE"/>
        </w:rPr>
        <w:t xml:space="preserve">Im </w:t>
      </w:r>
      <w:r w:rsidR="00861300" w:rsidRPr="00F24034">
        <w:rPr>
          <w:lang w:eastAsia="de-DE"/>
        </w:rPr>
        <w:t>UV-Editor</w:t>
      </w:r>
      <w:r w:rsidRPr="00F24034">
        <w:rPr>
          <w:lang w:eastAsia="de-DE"/>
        </w:rPr>
        <w:t xml:space="preserve"> wird das in 2D projizierte 3D-Modell so vergrößert, dass es mit der Vorlage übereinstimmt.</w:t>
      </w:r>
    </w:p>
    <w:p w14:paraId="0406F6E6" w14:textId="4D15B6B6" w:rsidR="00F24034" w:rsidRPr="00F24034" w:rsidRDefault="00E84265" w:rsidP="00682321">
      <w:pPr>
        <w:rPr>
          <w:rFonts w:ascii="Times New Roman" w:hAnsi="Times New Roman" w:cs="Times New Roman"/>
          <w:sz w:val="24"/>
          <w:szCs w:val="24"/>
          <w:lang w:eastAsia="de-DE"/>
        </w:rPr>
      </w:pPr>
      <w:r>
        <w:rPr>
          <w:lang w:eastAsia="de-DE"/>
        </w:rPr>
        <w:t>Ein</w:t>
      </w:r>
      <w:r w:rsidR="00F24034" w:rsidRPr="00F24034">
        <w:rPr>
          <w:lang w:eastAsia="de-DE"/>
        </w:rPr>
        <w:t xml:space="preserve"> Problem nach dem Auspacken des 3D-Modells, nach dieser beschriebenen Methode</w:t>
      </w:r>
      <w:r>
        <w:rPr>
          <w:lang w:eastAsia="de-DE"/>
        </w:rPr>
        <w:t xml:space="preserve"> </w:t>
      </w:r>
      <w:r w:rsidR="00F24034" w:rsidRPr="00F24034">
        <w:rPr>
          <w:lang w:eastAsia="de-DE"/>
        </w:rPr>
        <w:t xml:space="preserve">ist, dass das 3D-Modell von vorne genauso texturiert ist wie von hinten. </w:t>
      </w:r>
      <w:r w:rsidR="003A4ADB">
        <w:rPr>
          <w:lang w:eastAsia="de-DE"/>
        </w:rPr>
        <w:t xml:space="preserve">Lösung dieses </w:t>
      </w:r>
      <w:proofErr w:type="spellStart"/>
      <w:r w:rsidR="003A4ADB">
        <w:rPr>
          <w:lang w:eastAsia="de-DE"/>
        </w:rPr>
        <w:t>Proplems</w:t>
      </w:r>
      <w:proofErr w:type="spellEnd"/>
      <w:r w:rsidR="003A4ADB">
        <w:rPr>
          <w:lang w:eastAsia="de-DE"/>
        </w:rPr>
        <w:t xml:space="preserve"> ist, </w:t>
      </w:r>
      <w:proofErr w:type="gramStart"/>
      <w:r w:rsidR="003A4ADB">
        <w:rPr>
          <w:lang w:eastAsia="de-DE"/>
        </w:rPr>
        <w:t>das</w:t>
      </w:r>
      <w:proofErr w:type="gramEnd"/>
      <w:r w:rsidR="003A4ADB">
        <w:rPr>
          <w:lang w:eastAsia="de-DE"/>
        </w:rPr>
        <w:t xml:space="preserve"> die Faces von dem </w:t>
      </w:r>
      <w:r w:rsidR="00F24034" w:rsidRPr="00F24034">
        <w:rPr>
          <w:lang w:eastAsia="de-DE"/>
        </w:rPr>
        <w:t xml:space="preserve">Rücken und den Hinterkopf </w:t>
      </w:r>
      <w:r w:rsidR="00121342">
        <w:rPr>
          <w:lang w:eastAsia="de-DE"/>
        </w:rPr>
        <w:lastRenderedPageBreak/>
        <w:t xml:space="preserve">extra ausgewählt werden und im UV Editor an stellen </w:t>
      </w:r>
      <w:proofErr w:type="spellStart"/>
      <w:r w:rsidR="00121342">
        <w:rPr>
          <w:lang w:eastAsia="de-DE"/>
        </w:rPr>
        <w:t>plaziert</w:t>
      </w:r>
      <w:proofErr w:type="spellEnd"/>
      <w:r w:rsidR="00121342">
        <w:rPr>
          <w:lang w:eastAsia="de-DE"/>
        </w:rPr>
        <w:t xml:space="preserve"> werden, die</w:t>
      </w:r>
      <w:r w:rsidR="004E06F5">
        <w:rPr>
          <w:lang w:eastAsia="de-DE"/>
        </w:rPr>
        <w:t xml:space="preserve"> besser </w:t>
      </w:r>
      <w:proofErr w:type="spellStart"/>
      <w:r w:rsidR="004E06F5">
        <w:rPr>
          <w:lang w:eastAsia="de-DE"/>
        </w:rPr>
        <w:t>passeln</w:t>
      </w:r>
      <w:proofErr w:type="spellEnd"/>
      <w:r w:rsidR="004E06F5">
        <w:rPr>
          <w:lang w:eastAsia="de-DE"/>
        </w:rPr>
        <w:t>.</w:t>
      </w:r>
    </w:p>
    <w:p w14:paraId="3D1D3C7E" w14:textId="77777777" w:rsidR="00993EEB" w:rsidRDefault="00F24034" w:rsidP="00682321">
      <w:pPr>
        <w:rPr>
          <w:rFonts w:ascii="Times New Roman" w:hAnsi="Times New Roman" w:cs="Times New Roman"/>
          <w:sz w:val="24"/>
          <w:szCs w:val="24"/>
          <w:lang w:eastAsia="de-DE"/>
        </w:rPr>
      </w:pPr>
      <w:r w:rsidRPr="00F24034">
        <w:rPr>
          <w:lang w:eastAsia="de-DE"/>
        </w:rPr>
        <w:t xml:space="preserve">Zum Beispiel werden die Blauen stellen auf dem Rücken im Edit Mode mit dem Shortcut B markiert und anschließend im </w:t>
      </w:r>
      <w:r w:rsidR="002742F5" w:rsidRPr="00F24034">
        <w:rPr>
          <w:lang w:eastAsia="de-DE"/>
        </w:rPr>
        <w:t>UV-Editor</w:t>
      </w:r>
      <w:r w:rsidRPr="00F24034">
        <w:rPr>
          <w:lang w:eastAsia="de-DE"/>
        </w:rPr>
        <w:t xml:space="preserve"> in braune </w:t>
      </w:r>
      <w:r w:rsidR="008D1D72" w:rsidRPr="00F24034">
        <w:rPr>
          <w:lang w:eastAsia="de-DE"/>
        </w:rPr>
        <w:t>Bereiche</w:t>
      </w:r>
      <w:r w:rsidRPr="00F24034">
        <w:rPr>
          <w:lang w:eastAsia="de-DE"/>
        </w:rPr>
        <w:t xml:space="preserve"> des Mantels verschoben.</w:t>
      </w:r>
      <w:r w:rsidR="005230AF">
        <w:rPr>
          <w:rFonts w:ascii="Times New Roman" w:hAnsi="Times New Roman" w:cs="Times New Roman"/>
          <w:sz w:val="24"/>
          <w:szCs w:val="24"/>
          <w:lang w:eastAsia="de-DE"/>
        </w:rPr>
        <w:t xml:space="preserve"> </w:t>
      </w:r>
    </w:p>
    <w:p w14:paraId="24B5C5F5" w14:textId="2C25B1A8" w:rsidR="00F24034" w:rsidRPr="005230AF" w:rsidRDefault="00F24034" w:rsidP="00682321">
      <w:pPr>
        <w:rPr>
          <w:rFonts w:ascii="Times New Roman" w:hAnsi="Times New Roman" w:cs="Times New Roman"/>
          <w:sz w:val="24"/>
          <w:szCs w:val="24"/>
          <w:lang w:eastAsia="de-DE"/>
        </w:rPr>
      </w:pPr>
      <w:r w:rsidRPr="00F24034">
        <w:rPr>
          <w:lang w:eastAsia="de-DE"/>
        </w:rPr>
        <w:t xml:space="preserve">Nachdem der Rücken und den Kopf nachtexturiert sind, fehlt noch der letzte wichtige Schritt, damit Martin Luther in der Unreal Engine </w:t>
      </w:r>
      <w:r w:rsidR="00C6294B">
        <w:rPr>
          <w:lang w:eastAsia="de-DE"/>
        </w:rPr>
        <w:t xml:space="preserve">5 </w:t>
      </w:r>
      <w:r w:rsidRPr="00F24034">
        <w:rPr>
          <w:lang w:eastAsia="de-DE"/>
        </w:rPr>
        <w:t xml:space="preserve">zum Leben erweckt </w:t>
      </w:r>
      <w:r w:rsidR="00E26919">
        <w:rPr>
          <w:lang w:eastAsia="de-DE"/>
        </w:rPr>
        <w:t>werden kann</w:t>
      </w:r>
      <w:r w:rsidRPr="00F24034">
        <w:rPr>
          <w:lang w:eastAsia="de-DE"/>
        </w:rPr>
        <w:t>, und zwar das Rigging.</w:t>
      </w:r>
    </w:p>
    <w:p w14:paraId="233A53F6" w14:textId="00BBF7A9" w:rsidR="00265378" w:rsidRDefault="00265378" w:rsidP="008D1D72">
      <w:pPr>
        <w:pStyle w:val="berschrift3"/>
      </w:pPr>
      <w:bookmarkStart w:id="57" w:name="_Toc148908604"/>
      <w:r w:rsidRPr="006E6140">
        <w:t>Rigging in Blender</w:t>
      </w:r>
      <w:bookmarkEnd w:id="57"/>
    </w:p>
    <w:p w14:paraId="0156FC15" w14:textId="77777777" w:rsidR="00993EEB" w:rsidRPr="00993EEB" w:rsidRDefault="00993EEB" w:rsidP="00993EEB"/>
    <w:p w14:paraId="64E1F88F" w14:textId="6B6A064B" w:rsidR="00265378" w:rsidRPr="006E6140" w:rsidRDefault="00265378" w:rsidP="002249C3">
      <w:pPr>
        <w:pStyle w:val="berschrift3"/>
      </w:pPr>
      <w:bookmarkStart w:id="58" w:name="_Toc148908605"/>
      <w:r w:rsidRPr="006E6140">
        <w:t>Einfügen des Hauptcharakters in Unreal Engine 5</w:t>
      </w:r>
      <w:bookmarkEnd w:id="58"/>
    </w:p>
    <w:p w14:paraId="25CBF4C6" w14:textId="1DB5E7F7" w:rsidR="00265378" w:rsidRPr="006E6140" w:rsidRDefault="00265378" w:rsidP="006A773A">
      <w:pPr>
        <w:pStyle w:val="berschrift2"/>
      </w:pPr>
      <w:bookmarkStart w:id="59" w:name="_Toc148908606"/>
      <w:r w:rsidRPr="006E6140">
        <w:t>Meilenstein: Gebäude</w:t>
      </w:r>
      <w:bookmarkEnd w:id="59"/>
    </w:p>
    <w:p w14:paraId="698F068F" w14:textId="7760CEDC" w:rsidR="00265378" w:rsidRPr="006E6140" w:rsidRDefault="00265378" w:rsidP="006A773A">
      <w:pPr>
        <w:pStyle w:val="berschrift3"/>
      </w:pPr>
      <w:bookmarkStart w:id="60" w:name="_Toc148908607"/>
      <w:r w:rsidRPr="006E6140">
        <w:t>Erster Ansatz Fachwerkhäuser</w:t>
      </w:r>
      <w:bookmarkEnd w:id="60"/>
    </w:p>
    <w:p w14:paraId="3A305FE5" w14:textId="4B571E07" w:rsidR="00265378" w:rsidRPr="006E6140" w:rsidRDefault="00265378" w:rsidP="006A773A">
      <w:pPr>
        <w:pStyle w:val="berschrift3"/>
      </w:pPr>
      <w:bookmarkStart w:id="61" w:name="_Toc148908608"/>
      <w:r w:rsidRPr="006E6140">
        <w:t>Modellieren und texturieren Einfaches Haus mit Blender</w:t>
      </w:r>
      <w:bookmarkEnd w:id="61"/>
    </w:p>
    <w:p w14:paraId="6CDBAC01" w14:textId="5D6B9E48" w:rsidR="00265378" w:rsidRPr="006E6140" w:rsidRDefault="00265378" w:rsidP="006A773A">
      <w:pPr>
        <w:pStyle w:val="berschrift3"/>
      </w:pPr>
      <w:bookmarkStart w:id="62" w:name="_Toc148908609"/>
      <w:r w:rsidRPr="006E6140">
        <w:t xml:space="preserve">Zweiter Ansatz: Modellieren </w:t>
      </w:r>
      <w:proofErr w:type="gramStart"/>
      <w:r w:rsidRPr="006E6140">
        <w:t>eines Fachwerkhaus</w:t>
      </w:r>
      <w:proofErr w:type="gramEnd"/>
      <w:r w:rsidRPr="006E6140">
        <w:t xml:space="preserve"> mit Blender</w:t>
      </w:r>
      <w:bookmarkEnd w:id="62"/>
    </w:p>
    <w:p w14:paraId="42629E12" w14:textId="6845A737" w:rsidR="00265378" w:rsidRPr="006E6140" w:rsidRDefault="00265378" w:rsidP="006A773A">
      <w:pPr>
        <w:pStyle w:val="berschrift3"/>
      </w:pPr>
      <w:bookmarkStart w:id="63" w:name="_Toc148908610"/>
      <w:r w:rsidRPr="006E6140">
        <w:t>Dritter Ansatz Dorfbaukasten</w:t>
      </w:r>
      <w:bookmarkEnd w:id="63"/>
    </w:p>
    <w:p w14:paraId="5C56EE2E" w14:textId="67C8CA67" w:rsidR="00265378" w:rsidRPr="006E6140" w:rsidRDefault="00265378" w:rsidP="006A773A">
      <w:pPr>
        <w:pStyle w:val="berschrift2"/>
      </w:pPr>
      <w:bookmarkStart w:id="64" w:name="_Toc148908611"/>
      <w:r w:rsidRPr="006E6140">
        <w:t>Meilenstein: Nebenfiguren</w:t>
      </w:r>
      <w:bookmarkEnd w:id="64"/>
    </w:p>
    <w:p w14:paraId="0DFC4C28" w14:textId="1CAD81E7" w:rsidR="00265378" w:rsidRPr="006E6140" w:rsidRDefault="00265378" w:rsidP="006A773A">
      <w:pPr>
        <w:pStyle w:val="berschrift2"/>
      </w:pPr>
      <w:bookmarkStart w:id="65" w:name="_Toc148908612"/>
      <w:r w:rsidRPr="006E6140">
        <w:t>Meilenstein: Dialogsystem</w:t>
      </w:r>
      <w:bookmarkEnd w:id="65"/>
    </w:p>
    <w:p w14:paraId="23024E29" w14:textId="53EE5A43" w:rsidR="00265378" w:rsidRPr="006E6140" w:rsidRDefault="00265378" w:rsidP="006A773A">
      <w:pPr>
        <w:pStyle w:val="berschrift3"/>
      </w:pPr>
      <w:bookmarkStart w:id="66" w:name="_Toc148908613"/>
      <w:r w:rsidRPr="006E6140">
        <w:t xml:space="preserve">Ansatz 1 mit </w:t>
      </w:r>
      <w:proofErr w:type="spellStart"/>
      <w:r w:rsidRPr="006E6140">
        <w:t>ChatGPT</w:t>
      </w:r>
      <w:bookmarkEnd w:id="66"/>
      <w:proofErr w:type="spellEnd"/>
    </w:p>
    <w:p w14:paraId="2A7D3424" w14:textId="653AD2BD" w:rsidR="00265378" w:rsidRPr="006E6140" w:rsidRDefault="00265378" w:rsidP="006A773A">
      <w:pPr>
        <w:pStyle w:val="berschrift3"/>
      </w:pPr>
      <w:bookmarkStart w:id="67" w:name="_Toc148908614"/>
      <w:r w:rsidRPr="006E6140">
        <w:t xml:space="preserve">Ansatz 2 </w:t>
      </w:r>
      <w:proofErr w:type="spellStart"/>
      <w:r w:rsidRPr="006E6140">
        <w:t>Rechersche</w:t>
      </w:r>
      <w:proofErr w:type="spellEnd"/>
      <w:r w:rsidRPr="006E6140">
        <w:t xml:space="preserve"> mit </w:t>
      </w:r>
      <w:proofErr w:type="spellStart"/>
      <w:r w:rsidRPr="006E6140">
        <w:t>Suchmaschienen</w:t>
      </w:r>
      <w:proofErr w:type="spellEnd"/>
      <w:r w:rsidRPr="006E6140">
        <w:t xml:space="preserve"> im Internet</w:t>
      </w:r>
      <w:bookmarkEnd w:id="67"/>
    </w:p>
    <w:p w14:paraId="20461A3A" w14:textId="38888678" w:rsidR="00265378" w:rsidRPr="006E6140" w:rsidRDefault="00265378" w:rsidP="006A773A">
      <w:pPr>
        <w:pStyle w:val="berschrift2"/>
      </w:pPr>
      <w:bookmarkStart w:id="68" w:name="_Toc148908615"/>
      <w:r w:rsidRPr="006E6140">
        <w:t>Meilenstein: Sprachausgabe</w:t>
      </w:r>
      <w:bookmarkEnd w:id="68"/>
    </w:p>
    <w:p w14:paraId="37EC74E3" w14:textId="77777777" w:rsidR="00002E8C" w:rsidRPr="006E6140" w:rsidRDefault="00002E8C" w:rsidP="006A7A2C"/>
    <w:p w14:paraId="19985BF6" w14:textId="77777777" w:rsidR="002F3C86" w:rsidRDefault="002F3C86">
      <w:pPr>
        <w:spacing w:before="0" w:after="160" w:line="259" w:lineRule="auto"/>
        <w:jc w:val="left"/>
      </w:pPr>
      <w:r>
        <w:br w:type="page"/>
      </w:r>
    </w:p>
    <w:p w14:paraId="440745D4" w14:textId="77777777" w:rsidR="002110CE" w:rsidRDefault="002110CE" w:rsidP="002F3C86">
      <w:pPr>
        <w:pStyle w:val="berschrift1"/>
        <w:sectPr w:rsidR="002110CE" w:rsidSect="00AE1789">
          <w:pgSz w:w="11906" w:h="16838"/>
          <w:pgMar w:top="1418" w:right="1701" w:bottom="1418" w:left="2268" w:header="709" w:footer="709" w:gutter="0"/>
          <w:cols w:space="708"/>
          <w:docGrid w:linePitch="360"/>
        </w:sectPr>
      </w:pPr>
    </w:p>
    <w:p w14:paraId="3C68F20C" w14:textId="2E172D24" w:rsidR="00265378" w:rsidRPr="006E6140" w:rsidRDefault="00265378" w:rsidP="002F3C86">
      <w:pPr>
        <w:pStyle w:val="berschrift1"/>
      </w:pPr>
      <w:bookmarkStart w:id="69" w:name="_Toc148908616"/>
      <w:r w:rsidRPr="006E6140">
        <w:lastRenderedPageBreak/>
        <w:t>Probleme in der Umsetzung</w:t>
      </w:r>
      <w:bookmarkEnd w:id="69"/>
    </w:p>
    <w:p w14:paraId="211A7B12" w14:textId="44D72778" w:rsidR="00265378" w:rsidRPr="006E6140" w:rsidRDefault="00265378" w:rsidP="002F3C86">
      <w:pPr>
        <w:pStyle w:val="berschrift2"/>
      </w:pPr>
      <w:bookmarkStart w:id="70" w:name="_Toc148908617"/>
      <w:r w:rsidRPr="006E6140">
        <w:t>Ablenkung und Abschweifung</w:t>
      </w:r>
      <w:bookmarkEnd w:id="70"/>
    </w:p>
    <w:p w14:paraId="0FF02AAC" w14:textId="01F5BA9F" w:rsidR="00265378" w:rsidRPr="006E6140" w:rsidRDefault="00265378" w:rsidP="002F3C86">
      <w:pPr>
        <w:pStyle w:val="berschrift2"/>
      </w:pPr>
      <w:bookmarkStart w:id="71" w:name="_Toc148908618"/>
      <w:r w:rsidRPr="006E6140">
        <w:t>Einarbeitungszeit</w:t>
      </w:r>
      <w:bookmarkEnd w:id="71"/>
    </w:p>
    <w:p w14:paraId="0BA1C6C1" w14:textId="5C20C909" w:rsidR="00265378" w:rsidRPr="006E6140" w:rsidRDefault="00265378" w:rsidP="002F3C86">
      <w:pPr>
        <w:pStyle w:val="berschrift2"/>
      </w:pPr>
      <w:bookmarkStart w:id="72" w:name="_Toc148908619"/>
      <w:r w:rsidRPr="006E6140">
        <w:t>weis nicht alles</w:t>
      </w:r>
      <w:bookmarkEnd w:id="72"/>
    </w:p>
    <w:p w14:paraId="58528B6A" w14:textId="06090E18" w:rsidR="00265378" w:rsidRPr="006E6140" w:rsidRDefault="00265378" w:rsidP="002F3C86">
      <w:pPr>
        <w:pStyle w:val="berschrift2"/>
      </w:pPr>
      <w:bookmarkStart w:id="73" w:name="_Toc148908620"/>
      <w:r w:rsidRPr="006E6140">
        <w:t>Konsistenz</w:t>
      </w:r>
      <w:bookmarkEnd w:id="73"/>
    </w:p>
    <w:p w14:paraId="71BB4F46" w14:textId="46B4779B" w:rsidR="00265378" w:rsidRPr="006E6140" w:rsidRDefault="00265378" w:rsidP="002F3C86">
      <w:pPr>
        <w:pStyle w:val="berschrift2"/>
      </w:pPr>
      <w:bookmarkStart w:id="74" w:name="_Toc148908621"/>
      <w:r w:rsidRPr="006E6140">
        <w:t>Urheberrecht</w:t>
      </w:r>
      <w:bookmarkEnd w:id="74"/>
    </w:p>
    <w:p w14:paraId="73D7791A" w14:textId="77777777" w:rsidR="00002E8C" w:rsidRPr="006E6140" w:rsidRDefault="00002E8C" w:rsidP="006A7A2C"/>
    <w:p w14:paraId="628ED6B6" w14:textId="77777777" w:rsidR="006B7DE7" w:rsidRDefault="006B7DE7">
      <w:pPr>
        <w:spacing w:before="0" w:after="160" w:line="259" w:lineRule="auto"/>
        <w:jc w:val="left"/>
      </w:pPr>
      <w:r>
        <w:br w:type="page"/>
      </w:r>
    </w:p>
    <w:p w14:paraId="7CAA51F7" w14:textId="77777777" w:rsidR="002110CE" w:rsidRDefault="002110CE" w:rsidP="007F6E05">
      <w:pPr>
        <w:pStyle w:val="berschrift1"/>
        <w:sectPr w:rsidR="002110CE" w:rsidSect="00AE1789">
          <w:pgSz w:w="11906" w:h="16838"/>
          <w:pgMar w:top="1418" w:right="1701" w:bottom="1418" w:left="2268" w:header="709" w:footer="709" w:gutter="0"/>
          <w:cols w:space="708"/>
          <w:docGrid w:linePitch="360"/>
        </w:sectPr>
      </w:pPr>
    </w:p>
    <w:p w14:paraId="03740EA5" w14:textId="22DB2724" w:rsidR="007F6E05" w:rsidRDefault="00265378" w:rsidP="007F6E05">
      <w:pPr>
        <w:pStyle w:val="berschrift1"/>
      </w:pPr>
      <w:bookmarkStart w:id="75" w:name="_Toc148908622"/>
      <w:r w:rsidRPr="006E6140">
        <w:lastRenderedPageBreak/>
        <w:t>Fazit</w:t>
      </w:r>
      <w:r w:rsidR="00037315">
        <w:t xml:space="preserve"> und Ausblick</w:t>
      </w:r>
      <w:bookmarkEnd w:id="75"/>
    </w:p>
    <w:p w14:paraId="06D3918B" w14:textId="44C4A005" w:rsidR="00D36E60" w:rsidRDefault="00A654AD" w:rsidP="00CB72A4">
      <w:r>
        <w:t>Die Umsetzung eines Videospiel</w:t>
      </w:r>
      <w:r w:rsidR="000A5A99">
        <w:t xml:space="preserve">prototypen </w:t>
      </w:r>
      <w:r w:rsidR="007C6168">
        <w:t xml:space="preserve">hat gezeigt das es </w:t>
      </w:r>
      <w:r w:rsidR="006B6F11">
        <w:t>möglich ist mit Hilfen von KI-Systemen</w:t>
      </w:r>
      <w:r w:rsidR="008E0713">
        <w:t xml:space="preserve"> ei</w:t>
      </w:r>
      <w:r w:rsidR="00367183">
        <w:t>n</w:t>
      </w:r>
      <w:r w:rsidR="00817EEA">
        <w:t xml:space="preserve"> Videospiel zu </w:t>
      </w:r>
      <w:r w:rsidR="002D7B33">
        <w:t>entwickeln.</w:t>
      </w:r>
      <w:r w:rsidR="00990116">
        <w:t xml:space="preserve"> </w:t>
      </w:r>
    </w:p>
    <w:p w14:paraId="6E23D2A7" w14:textId="2DEEBD84" w:rsidR="009913AA" w:rsidRDefault="009913AA" w:rsidP="00CB72A4">
      <w:r>
        <w:t>Besonders die Tatsache, das</w:t>
      </w:r>
      <w:r w:rsidR="00D5739D">
        <w:t xml:space="preserve"> </w:t>
      </w:r>
      <w:r w:rsidR="00595BD9">
        <w:t xml:space="preserve">mit </w:t>
      </w:r>
      <w:r w:rsidR="00245A31">
        <w:t>Hilfe</w:t>
      </w:r>
      <w:r w:rsidR="00595BD9">
        <w:t xml:space="preserve"> </w:t>
      </w:r>
      <w:proofErr w:type="gramStart"/>
      <w:r w:rsidR="00595BD9">
        <w:t>von natürlich formulierten</w:t>
      </w:r>
      <w:r w:rsidR="00780947">
        <w:t xml:space="preserve"> Text</w:t>
      </w:r>
      <w:proofErr w:type="gramEnd"/>
      <w:r w:rsidR="00245A31">
        <w:t>,</w:t>
      </w:r>
      <w:r w:rsidR="004809CB">
        <w:t xml:space="preserve"> ein 3D-Modell von einer Videospielfigur</w:t>
      </w:r>
      <w:r w:rsidR="00206ED3">
        <w:t xml:space="preserve"> bekommt</w:t>
      </w:r>
      <w:r w:rsidR="00245A31">
        <w:t>,</w:t>
      </w:r>
      <w:r w:rsidR="00206ED3">
        <w:t xml:space="preserve"> ist eine</w:t>
      </w:r>
      <w:r w:rsidR="00666D57">
        <w:t xml:space="preserve"> große </w:t>
      </w:r>
      <w:r w:rsidR="00245A31">
        <w:t>Erleichterung</w:t>
      </w:r>
      <w:r w:rsidR="00666D57">
        <w:t xml:space="preserve"> als Ein-Mann-Videospielentwickler. </w:t>
      </w:r>
    </w:p>
    <w:p w14:paraId="38FF21A0" w14:textId="7EC53C42" w:rsidR="00D37602" w:rsidRDefault="00451A58" w:rsidP="00CB72A4">
      <w:proofErr w:type="spellStart"/>
      <w:r>
        <w:t>ChatGPT</w:t>
      </w:r>
      <w:proofErr w:type="spellEnd"/>
      <w:r>
        <w:t xml:space="preserve"> versteht mit seinem Sprachmodell die natürliche </w:t>
      </w:r>
      <w:r w:rsidR="00D66FEC">
        <w:t>Sprache</w:t>
      </w:r>
      <w:r w:rsidR="00FA1F56">
        <w:t>, mit Rechtschreibfehlern</w:t>
      </w:r>
      <w:r w:rsidR="00A929D2">
        <w:t>, Grammatikfehler und</w:t>
      </w:r>
      <w:r w:rsidR="007C559A">
        <w:t xml:space="preserve"> </w:t>
      </w:r>
      <w:r w:rsidR="006673E7">
        <w:t>Umgangssprache</w:t>
      </w:r>
      <w:r w:rsidR="007C559A">
        <w:t xml:space="preserve"> und</w:t>
      </w:r>
      <w:r w:rsidR="00EB10A9">
        <w:t xml:space="preserve"> verarbeitet sie in einen </w:t>
      </w:r>
      <w:proofErr w:type="spellStart"/>
      <w:r w:rsidR="00EB10A9">
        <w:t>Midjourney</w:t>
      </w:r>
      <w:proofErr w:type="spellEnd"/>
      <w:r w:rsidR="00D37602">
        <w:t>-Prompt.</w:t>
      </w:r>
    </w:p>
    <w:p w14:paraId="3B9EB268" w14:textId="01AFA547" w:rsidR="00384D03" w:rsidRDefault="00D232C6" w:rsidP="00CB72A4">
      <w:r>
        <w:t xml:space="preserve">Dieser von </w:t>
      </w:r>
      <w:proofErr w:type="spellStart"/>
      <w:r>
        <w:t>ChatGPT</w:t>
      </w:r>
      <w:proofErr w:type="spellEnd"/>
      <w:r>
        <w:t xml:space="preserve"> </w:t>
      </w:r>
      <w:r w:rsidR="0018445F">
        <w:t>erzeugten</w:t>
      </w:r>
      <w:r w:rsidR="004138D1">
        <w:t xml:space="preserve"> </w:t>
      </w:r>
      <w:proofErr w:type="spellStart"/>
      <w:r w:rsidR="004138D1">
        <w:t>Midjourney</w:t>
      </w:r>
      <w:proofErr w:type="spellEnd"/>
      <w:r w:rsidR="004138D1">
        <w:t>-Prompt</w:t>
      </w:r>
      <w:r w:rsidR="0018445F">
        <w:t>s</w:t>
      </w:r>
      <w:r w:rsidR="00BF12BF">
        <w:t xml:space="preserve"> wird </w:t>
      </w:r>
      <w:r w:rsidR="006C24DB">
        <w:t xml:space="preserve">von </w:t>
      </w:r>
      <w:proofErr w:type="spellStart"/>
      <w:r w:rsidR="006C24DB">
        <w:t>Midjourney</w:t>
      </w:r>
      <w:proofErr w:type="spellEnd"/>
      <w:r w:rsidR="006C24DB">
        <w:t xml:space="preserve"> zu </w:t>
      </w:r>
      <w:r w:rsidR="0018445F">
        <w:t>einem</w:t>
      </w:r>
      <w:r w:rsidR="002A4968">
        <w:t xml:space="preserve"> Bild generiert, die</w:t>
      </w:r>
      <w:r w:rsidR="003F1ECD">
        <w:t xml:space="preserve"> Fotorealistische</w:t>
      </w:r>
      <w:r w:rsidR="00C2344E">
        <w:t xml:space="preserve"> </w:t>
      </w:r>
      <w:r w:rsidR="00A46598">
        <w:t>sind</w:t>
      </w:r>
      <w:r w:rsidR="00C475A8">
        <w:t>.</w:t>
      </w:r>
    </w:p>
    <w:p w14:paraId="5957AD4E" w14:textId="22E221CA" w:rsidR="00DB7599" w:rsidRDefault="00384D03" w:rsidP="00CB72A4">
      <w:r>
        <w:t>Diese Fotorealistischen</w:t>
      </w:r>
      <w:r w:rsidR="00945FED">
        <w:t xml:space="preserve"> Bilder, die keine echten Fotos sind, wird von </w:t>
      </w:r>
      <w:proofErr w:type="spellStart"/>
      <w:r w:rsidR="00D43185">
        <w:t>PIFuHD</w:t>
      </w:r>
      <w:proofErr w:type="spellEnd"/>
      <w:r w:rsidR="0004305A">
        <w:t xml:space="preserve"> verarbeitet</w:t>
      </w:r>
      <w:r w:rsidR="00945FED">
        <w:t xml:space="preserve">, die darauf trainiert ist, </w:t>
      </w:r>
      <w:r w:rsidR="00254C10">
        <w:t>echte Fotos von Personen</w:t>
      </w:r>
      <w:r w:rsidR="00945FED">
        <w:t xml:space="preserve"> zu 3D-Modellen</w:t>
      </w:r>
      <w:r w:rsidR="00666ECA">
        <w:t xml:space="preserve"> zu </w:t>
      </w:r>
      <w:r w:rsidR="00791C47">
        <w:t>generieren</w:t>
      </w:r>
      <w:r w:rsidR="00AF00C3">
        <w:t>,</w:t>
      </w:r>
      <w:r w:rsidR="0075187F">
        <w:t xml:space="preserve"> in ein 3D-Modell z</w:t>
      </w:r>
      <w:r w:rsidR="00014126">
        <w:t>u</w:t>
      </w:r>
      <w:r w:rsidR="00B1087B">
        <w:t xml:space="preserve"> verwandeln.</w:t>
      </w:r>
    </w:p>
    <w:p w14:paraId="36352143" w14:textId="0FB0BFD0" w:rsidR="00B1087B" w:rsidRDefault="003C768B" w:rsidP="00CB72A4">
      <w:r>
        <w:t xml:space="preserve">Das </w:t>
      </w:r>
      <w:proofErr w:type="gramStart"/>
      <w:r>
        <w:t>zeigt</w:t>
      </w:r>
      <w:proofErr w:type="gramEnd"/>
      <w:r>
        <w:t xml:space="preserve"> wie </w:t>
      </w:r>
      <w:r w:rsidR="006B18A2">
        <w:t>menschlich</w:t>
      </w:r>
      <w:r>
        <w:t xml:space="preserve"> </w:t>
      </w:r>
      <w:r w:rsidR="00B33256">
        <w:t>diese KI-Systeme</w:t>
      </w:r>
      <w:r w:rsidR="005815BC">
        <w:t xml:space="preserve"> sind</w:t>
      </w:r>
      <w:r w:rsidR="001D11A6">
        <w:t>.</w:t>
      </w:r>
      <w:r w:rsidR="0034083A">
        <w:t xml:space="preserve"> Alle drei dieser </w:t>
      </w:r>
      <w:r w:rsidR="00BE1A61">
        <w:t xml:space="preserve">soeben </w:t>
      </w:r>
      <w:r w:rsidR="003D76B0">
        <w:t>genannten</w:t>
      </w:r>
      <w:r w:rsidR="00BE1A61">
        <w:t xml:space="preserve"> KI-Systeme besitzen eine gewisse </w:t>
      </w:r>
      <w:r w:rsidR="003D76B0">
        <w:t>Toleranz</w:t>
      </w:r>
      <w:r w:rsidR="00E10536">
        <w:t>,</w:t>
      </w:r>
      <w:r w:rsidR="008B7D89">
        <w:t xml:space="preserve"> die man </w:t>
      </w:r>
      <w:r w:rsidR="00D90E88">
        <w:t xml:space="preserve">in der </w:t>
      </w:r>
      <w:r w:rsidR="003D76B0">
        <w:t>Regel</w:t>
      </w:r>
      <w:r w:rsidR="00D90E88">
        <w:t xml:space="preserve"> nicht von</w:t>
      </w:r>
      <w:r w:rsidR="002F62FC">
        <w:t xml:space="preserve"> Nicht-KI-Systemen kennt</w:t>
      </w:r>
      <w:r w:rsidR="000031E1">
        <w:t>, sondern eher von</w:t>
      </w:r>
      <w:r w:rsidR="0033244F">
        <w:t xml:space="preserve"> kreativen Personen</w:t>
      </w:r>
      <w:r w:rsidR="00650310">
        <w:t xml:space="preserve">, die sich damit </w:t>
      </w:r>
      <w:r w:rsidR="00981E03">
        <w:t>auskennen</w:t>
      </w:r>
      <w:r w:rsidR="000850A2">
        <w:t>.</w:t>
      </w:r>
    </w:p>
    <w:p w14:paraId="229BC834" w14:textId="77777777" w:rsidR="00F12363" w:rsidRDefault="00F12363" w:rsidP="00CB72A4"/>
    <w:p w14:paraId="45EFD97B" w14:textId="2DA3FAA7" w:rsidR="009B30E2" w:rsidRDefault="009B30E2" w:rsidP="007F6E05">
      <w:pPr>
        <w:pStyle w:val="berschrift1"/>
      </w:pPr>
      <w:r>
        <w:br w:type="page"/>
      </w:r>
    </w:p>
    <w:p w14:paraId="2D176911" w14:textId="77777777" w:rsidR="002110CE" w:rsidRDefault="002110CE" w:rsidP="00816783">
      <w:pPr>
        <w:pStyle w:val="berschrift1"/>
        <w:sectPr w:rsidR="002110CE" w:rsidSect="00AE1789">
          <w:pgSz w:w="11906" w:h="16838"/>
          <w:pgMar w:top="1418" w:right="1701" w:bottom="1418" w:left="2268" w:header="709" w:footer="709" w:gutter="0"/>
          <w:cols w:space="708"/>
          <w:docGrid w:linePitch="360"/>
        </w:sectPr>
      </w:pPr>
    </w:p>
    <w:p w14:paraId="699DBA30" w14:textId="4C59258F" w:rsidR="00314953" w:rsidRPr="00314953" w:rsidRDefault="00265378" w:rsidP="004C58C3">
      <w:pPr>
        <w:pStyle w:val="berschrift1"/>
        <w:numPr>
          <w:ilvl w:val="0"/>
          <w:numId w:val="0"/>
        </w:numPr>
      </w:pPr>
      <w:bookmarkStart w:id="76" w:name="_Toc148908623"/>
      <w:r w:rsidRPr="006E6140">
        <w:lastRenderedPageBreak/>
        <w:t>Abbildungsverzeichnis</w:t>
      </w:r>
      <w:bookmarkEnd w:id="76"/>
    </w:p>
    <w:p w14:paraId="66D11BF7" w14:textId="77777777" w:rsidR="009B30E2" w:rsidRDefault="009B30E2">
      <w:pPr>
        <w:spacing w:before="0" w:after="160" w:line="259" w:lineRule="auto"/>
        <w:jc w:val="left"/>
        <w:rPr>
          <w:rFonts w:eastAsiaTheme="majorEastAsia" w:cstheme="majorBidi"/>
          <w:sz w:val="32"/>
          <w:szCs w:val="32"/>
        </w:rPr>
      </w:pPr>
      <w:r>
        <w:br w:type="page"/>
      </w:r>
    </w:p>
    <w:p w14:paraId="76268039" w14:textId="77777777" w:rsidR="002110CE" w:rsidRDefault="002110CE" w:rsidP="00816783">
      <w:pPr>
        <w:pStyle w:val="berschrift1"/>
        <w:sectPr w:rsidR="002110CE" w:rsidSect="0098315A">
          <w:pgSz w:w="11906" w:h="16838"/>
          <w:pgMar w:top="1418" w:right="1701" w:bottom="1418" w:left="2268" w:header="709" w:footer="709" w:gutter="0"/>
          <w:pgNumType w:fmt="upperRoman" w:start="4"/>
          <w:cols w:space="708"/>
          <w:docGrid w:linePitch="360"/>
        </w:sectPr>
      </w:pPr>
    </w:p>
    <w:p w14:paraId="68ADA0CD" w14:textId="596D378A" w:rsidR="00265378" w:rsidRPr="006E6140" w:rsidRDefault="009B30E2" w:rsidP="00605C73">
      <w:pPr>
        <w:pStyle w:val="berschrift1"/>
        <w:numPr>
          <w:ilvl w:val="0"/>
          <w:numId w:val="0"/>
        </w:numPr>
      </w:pPr>
      <w:bookmarkStart w:id="77" w:name="_Toc148908624"/>
      <w:r>
        <w:lastRenderedPageBreak/>
        <w:t>T</w:t>
      </w:r>
      <w:r w:rsidR="00265378" w:rsidRPr="006E6140">
        <w:t>abellenverzeichnis</w:t>
      </w:r>
      <w:bookmarkEnd w:id="77"/>
    </w:p>
    <w:p w14:paraId="412D14BA" w14:textId="77777777" w:rsidR="009B30E2" w:rsidRDefault="009B30E2">
      <w:pPr>
        <w:spacing w:before="0" w:after="160" w:line="259" w:lineRule="auto"/>
        <w:jc w:val="left"/>
        <w:rPr>
          <w:rFonts w:eastAsiaTheme="majorEastAsia" w:cstheme="majorBidi"/>
          <w:sz w:val="32"/>
          <w:szCs w:val="32"/>
        </w:rPr>
      </w:pPr>
      <w:r>
        <w:br w:type="page"/>
      </w:r>
    </w:p>
    <w:p w14:paraId="3E11FCC0" w14:textId="77777777" w:rsidR="002110CE" w:rsidRDefault="002110CE" w:rsidP="00816783">
      <w:pPr>
        <w:pStyle w:val="berschrift1"/>
        <w:sectPr w:rsidR="002110CE" w:rsidSect="003168AA">
          <w:pgSz w:w="11906" w:h="16838"/>
          <w:pgMar w:top="1418" w:right="1701" w:bottom="1418" w:left="2268" w:header="709" w:footer="709" w:gutter="0"/>
          <w:pgNumType w:fmt="upperRoman"/>
          <w:cols w:space="708"/>
          <w:docGrid w:linePitch="360"/>
        </w:sectPr>
      </w:pPr>
    </w:p>
    <w:p w14:paraId="6F41CC5A" w14:textId="273BF0B6" w:rsidR="0061053D" w:rsidRPr="0061053D" w:rsidRDefault="0061053D" w:rsidP="00605C73">
      <w:pPr>
        <w:pStyle w:val="berschrift1"/>
        <w:numPr>
          <w:ilvl w:val="0"/>
          <w:numId w:val="0"/>
        </w:numPr>
        <w:ind w:left="432"/>
      </w:pPr>
      <w:bookmarkStart w:id="78" w:name="_Toc148908625"/>
      <w:r w:rsidRPr="006E6140">
        <w:lastRenderedPageBreak/>
        <w:t>Abkürzungsverzeichnis</w:t>
      </w:r>
      <w:bookmarkEnd w:id="78"/>
    </w:p>
    <w:p w14:paraId="207AEF52" w14:textId="77777777" w:rsidR="009B30E2" w:rsidRDefault="009B30E2">
      <w:pPr>
        <w:spacing w:before="0" w:after="160" w:line="259" w:lineRule="auto"/>
        <w:jc w:val="left"/>
        <w:rPr>
          <w:rFonts w:eastAsiaTheme="majorEastAsia" w:cstheme="majorBidi"/>
          <w:sz w:val="32"/>
          <w:szCs w:val="32"/>
        </w:rPr>
      </w:pPr>
      <w:r>
        <w:br w:type="page"/>
      </w:r>
    </w:p>
    <w:p w14:paraId="2AEDB539" w14:textId="77777777" w:rsidR="002110CE" w:rsidRDefault="002110CE" w:rsidP="00816783">
      <w:pPr>
        <w:pStyle w:val="berschrift1"/>
        <w:sectPr w:rsidR="002110CE" w:rsidSect="001E56B7">
          <w:pgSz w:w="11906" w:h="16838"/>
          <w:pgMar w:top="1418" w:right="1701" w:bottom="1418" w:left="2268" w:header="709" w:footer="709" w:gutter="0"/>
          <w:pgNumType w:fmt="upperRoman"/>
          <w:cols w:space="708"/>
          <w:docGrid w:linePitch="360"/>
        </w:sectPr>
      </w:pPr>
    </w:p>
    <w:bookmarkStart w:id="79" w:name="_Toc148908626"/>
    <w:p w14:paraId="345892EC" w14:textId="18062E52" w:rsidR="0064398B" w:rsidRDefault="009A0CD2" w:rsidP="00630696">
      <w:pPr>
        <w:pStyle w:val="berschrift1"/>
        <w:numPr>
          <w:ilvl w:val="0"/>
          <w:numId w:val="0"/>
        </w:numPr>
        <w:ind w:left="432" w:hanging="432"/>
      </w:pPr>
      <w:sdt>
        <w:sdtPr>
          <w:rPr>
            <w:rFonts w:eastAsiaTheme="minorHAnsi"/>
          </w:rPr>
          <w:id w:val="-1944905095"/>
          <w:docPartObj>
            <w:docPartGallery w:val="Bibliographies"/>
            <w:docPartUnique/>
          </w:docPartObj>
        </w:sdtPr>
        <w:sdtEndPr>
          <w:rPr>
            <w:rFonts w:eastAsiaTheme="majorEastAsia"/>
          </w:rPr>
        </w:sdtEndPr>
        <w:sdtContent/>
      </w:sdt>
      <w:r w:rsidR="00637144" w:rsidRPr="00226BCB">
        <w:t>Literaturverzeichnis</w:t>
      </w:r>
      <w:bookmarkEnd w:id="79"/>
    </w:p>
    <w:p w14:paraId="52793F54" w14:textId="7C26AF4D" w:rsidR="005A00C8" w:rsidRPr="00032AB4" w:rsidRDefault="00EC33FB" w:rsidP="00032AB4">
      <w:pPr>
        <w:pStyle w:val="LiteraturverzeichnisBA"/>
        <w:rPr>
          <w:lang w:val="en-GB" w:eastAsia="de-DE"/>
        </w:rPr>
      </w:pPr>
      <w:r>
        <w:t>Adobe.</w:t>
      </w:r>
      <w:r w:rsidR="00F05E61">
        <w:t xml:space="preserve"> (</w:t>
      </w:r>
      <w:proofErr w:type="spellStart"/>
      <w:r w:rsidR="00F05E61">
        <w:t>o.D</w:t>
      </w:r>
      <w:proofErr w:type="spellEnd"/>
      <w:r w:rsidR="00F05E61">
        <w:t xml:space="preserve">.). </w:t>
      </w:r>
      <w:r w:rsidR="00F05E61" w:rsidRPr="003D4B43">
        <w:rPr>
          <w:i/>
          <w:iCs/>
          <w:lang w:eastAsia="de-DE"/>
        </w:rPr>
        <w:t xml:space="preserve">Was sind 3D-Texturen und wie kann ich sie </w:t>
      </w:r>
      <w:proofErr w:type="gramStart"/>
      <w:r w:rsidR="00F05E61" w:rsidRPr="003D4B43">
        <w:rPr>
          <w:i/>
          <w:iCs/>
          <w:lang w:eastAsia="de-DE"/>
        </w:rPr>
        <w:t>erstellen?</w:t>
      </w:r>
      <w:r w:rsidR="00F05E61" w:rsidRPr="003D4B43">
        <w:rPr>
          <w:lang w:eastAsia="de-DE"/>
        </w:rPr>
        <w:t>.</w:t>
      </w:r>
      <w:proofErr w:type="gramEnd"/>
      <w:r w:rsidR="00F05E61" w:rsidRPr="003D4B43">
        <w:rPr>
          <w:lang w:eastAsia="de-DE"/>
        </w:rPr>
        <w:t xml:space="preserve"> Abgerufen am 21. </w:t>
      </w:r>
      <w:r w:rsidR="00F05E61" w:rsidRPr="00032AB4">
        <w:rPr>
          <w:lang w:val="en-GB" w:eastAsia="de-DE"/>
        </w:rPr>
        <w:t>Oktober 2023, von</w:t>
      </w:r>
      <w:r w:rsidR="00851ABB" w:rsidRPr="00032AB4">
        <w:rPr>
          <w:lang w:val="en-GB" w:eastAsia="de-DE"/>
        </w:rPr>
        <w:t xml:space="preserve"> </w:t>
      </w:r>
      <w:r w:rsidR="00032AB4" w:rsidRPr="00CD458F">
        <w:rPr>
          <w:lang w:val="en-GB" w:eastAsia="de-DE"/>
        </w:rPr>
        <w:t>https://www.adobe.com/de/products/</w:t>
      </w:r>
      <w:r w:rsidR="00032AB4" w:rsidRPr="00032AB4">
        <w:rPr>
          <w:lang w:val="en-GB" w:eastAsia="de-DE"/>
        </w:rPr>
        <w:t xml:space="preserve"> </w:t>
      </w:r>
      <w:r w:rsidR="00851ABB" w:rsidRPr="00032AB4">
        <w:rPr>
          <w:lang w:val="en-GB" w:eastAsia="de-DE"/>
        </w:rPr>
        <w:t>substance3d/discover/how-to-create-3d-textures.html</w:t>
      </w:r>
    </w:p>
    <w:p w14:paraId="748824F2" w14:textId="349E0395" w:rsidR="00046AD9" w:rsidRPr="00F250E6" w:rsidRDefault="00046AD9" w:rsidP="002B0E27">
      <w:pPr>
        <w:pStyle w:val="LiteraturverzeichnisBA"/>
        <w:rPr>
          <w:lang w:eastAsia="de-DE"/>
        </w:rPr>
      </w:pPr>
      <w:r w:rsidRPr="00046AD9">
        <w:rPr>
          <w:lang w:eastAsia="de-DE"/>
        </w:rPr>
        <w:t>BM-</w:t>
      </w:r>
      <w:proofErr w:type="spellStart"/>
      <w:r w:rsidRPr="00046AD9">
        <w:rPr>
          <w:lang w:eastAsia="de-DE"/>
        </w:rPr>
        <w:t>Experts</w:t>
      </w:r>
      <w:proofErr w:type="spellEnd"/>
      <w:r w:rsidRPr="00046AD9">
        <w:rPr>
          <w:lang w:eastAsia="de-DE"/>
        </w:rPr>
        <w:t xml:space="preserve">. (2023, </w:t>
      </w:r>
      <w:r w:rsidR="006D002F">
        <w:rPr>
          <w:lang w:eastAsia="de-DE"/>
        </w:rPr>
        <w:t xml:space="preserve">07. </w:t>
      </w:r>
      <w:r w:rsidRPr="00046AD9">
        <w:rPr>
          <w:lang w:eastAsia="de-DE"/>
        </w:rPr>
        <w:t xml:space="preserve">Juni). </w:t>
      </w:r>
      <w:r w:rsidRPr="00046AD9">
        <w:rPr>
          <w:i/>
          <w:iCs/>
          <w:lang w:eastAsia="de-DE"/>
        </w:rPr>
        <w:t>Prompt: Was ist das und wie kann er</w:t>
      </w:r>
      <w:r>
        <w:rPr>
          <w:i/>
          <w:iCs/>
          <w:lang w:eastAsia="de-DE"/>
        </w:rPr>
        <w:t xml:space="preserve"> </w:t>
      </w:r>
      <w:r w:rsidRPr="00046AD9">
        <w:rPr>
          <w:i/>
          <w:iCs/>
          <w:lang w:eastAsia="de-DE"/>
        </w:rPr>
        <w:t>eingesetzt werden?</w:t>
      </w:r>
      <w:r w:rsidRPr="00046AD9">
        <w:rPr>
          <w:lang w:eastAsia="de-DE"/>
        </w:rPr>
        <w:t xml:space="preserve"> </w:t>
      </w:r>
      <w:r w:rsidRPr="00CD458F">
        <w:rPr>
          <w:lang w:eastAsia="de-DE"/>
        </w:rPr>
        <w:t>BM-</w:t>
      </w:r>
      <w:proofErr w:type="spellStart"/>
      <w:r w:rsidRPr="00CD458F">
        <w:rPr>
          <w:lang w:eastAsia="de-DE"/>
        </w:rPr>
        <w:t>Experts</w:t>
      </w:r>
      <w:proofErr w:type="spellEnd"/>
      <w:r w:rsidRPr="00CD458F">
        <w:rPr>
          <w:lang w:eastAsia="de-DE"/>
        </w:rPr>
        <w:t xml:space="preserve"> Gmb</w:t>
      </w:r>
      <w:r w:rsidR="0050792C">
        <w:rPr>
          <w:lang w:eastAsia="de-DE"/>
        </w:rPr>
        <w:t>H, von</w:t>
      </w:r>
      <w:r w:rsidRPr="00CD458F">
        <w:rPr>
          <w:lang w:eastAsia="de-DE"/>
        </w:rPr>
        <w:t xml:space="preserve"> </w:t>
      </w:r>
      <w:r w:rsidR="00F250E6" w:rsidRPr="009758C9">
        <w:rPr>
          <w:lang w:eastAsia="de-DE"/>
        </w:rPr>
        <w:t>https://bm-experts.de/definitionenfaq/</w:t>
      </w:r>
      <w:r w:rsidR="00F250E6" w:rsidRPr="00F250E6">
        <w:rPr>
          <w:lang w:eastAsia="de-DE"/>
        </w:rPr>
        <w:t xml:space="preserve"> </w:t>
      </w:r>
      <w:r w:rsidR="00665E08" w:rsidRPr="00F250E6">
        <w:rPr>
          <w:lang w:eastAsia="de-DE"/>
        </w:rPr>
        <w:t>definitionen/prompt-was-ist-das-und-wie-kann-er-eingesetzt-werden/</w:t>
      </w:r>
    </w:p>
    <w:p w14:paraId="10A5F623" w14:textId="63093512" w:rsidR="00665E08" w:rsidRDefault="00665E08" w:rsidP="003A7E43">
      <w:pPr>
        <w:pStyle w:val="LiteraturverzeichnisBA"/>
        <w:rPr>
          <w:lang w:eastAsia="de-DE"/>
        </w:rPr>
      </w:pPr>
      <w:r w:rsidRPr="00665E08">
        <w:rPr>
          <w:lang w:eastAsia="de-DE"/>
        </w:rPr>
        <w:t xml:space="preserve">Breuer, K. (2012). </w:t>
      </w:r>
      <w:r w:rsidRPr="003D4B43">
        <w:rPr>
          <w:i/>
          <w:lang w:eastAsia="de-DE"/>
        </w:rPr>
        <w:t>Computerspiele programmieren</w:t>
      </w:r>
      <w:r w:rsidR="00953062" w:rsidRPr="003D4B43">
        <w:rPr>
          <w:i/>
          <w:lang w:eastAsia="de-DE"/>
        </w:rPr>
        <w:t>:</w:t>
      </w:r>
      <w:r w:rsidRPr="003D4B43">
        <w:rPr>
          <w:i/>
          <w:lang w:eastAsia="de-DE"/>
        </w:rPr>
        <w:t xml:space="preserve"> </w:t>
      </w:r>
      <w:r w:rsidR="00953062" w:rsidRPr="003D4B43">
        <w:rPr>
          <w:i/>
          <w:lang w:eastAsia="de-DE"/>
        </w:rPr>
        <w:t>K</w:t>
      </w:r>
      <w:r w:rsidRPr="003D4B43">
        <w:rPr>
          <w:i/>
          <w:lang w:eastAsia="de-DE"/>
        </w:rPr>
        <w:t>ünstliche Intelligenz für künstliche Gehirne</w:t>
      </w:r>
      <w:r w:rsidRPr="00665E08">
        <w:rPr>
          <w:lang w:eastAsia="de-DE"/>
        </w:rPr>
        <w:t xml:space="preserve">. De Gruyter </w:t>
      </w:r>
      <w:proofErr w:type="spellStart"/>
      <w:r w:rsidRPr="00665E08">
        <w:rPr>
          <w:lang w:eastAsia="de-DE"/>
        </w:rPr>
        <w:t>Oldenbourg</w:t>
      </w:r>
      <w:proofErr w:type="spellEnd"/>
      <w:r w:rsidRPr="00665E08">
        <w:rPr>
          <w:lang w:eastAsia="de-DE"/>
        </w:rPr>
        <w:t>.</w:t>
      </w:r>
    </w:p>
    <w:p w14:paraId="73FD51CD" w14:textId="277377D2" w:rsidR="00D533B1" w:rsidRPr="0050792C" w:rsidRDefault="00DC331E" w:rsidP="00117F1B">
      <w:pPr>
        <w:pStyle w:val="LiteraturverzeichnisBA"/>
        <w:rPr>
          <w:lang w:eastAsia="de-DE"/>
        </w:rPr>
      </w:pPr>
      <w:r w:rsidRPr="00DC331E">
        <w:rPr>
          <w:lang w:eastAsia="de-DE"/>
        </w:rPr>
        <w:t xml:space="preserve">Bühler, P. (2021). </w:t>
      </w:r>
      <w:r w:rsidRPr="00DC331E">
        <w:rPr>
          <w:i/>
          <w:iCs/>
          <w:lang w:eastAsia="de-DE"/>
        </w:rPr>
        <w:t xml:space="preserve">3D mit Blender: Modeling - Animation </w:t>
      </w:r>
      <w:r w:rsidR="00240304">
        <w:rPr>
          <w:i/>
          <w:iCs/>
          <w:lang w:eastAsia="de-DE"/>
        </w:rPr>
        <w:t>–</w:t>
      </w:r>
      <w:r w:rsidRPr="00DC331E">
        <w:rPr>
          <w:i/>
          <w:iCs/>
          <w:lang w:eastAsia="de-DE"/>
        </w:rPr>
        <w:t xml:space="preserve"> Rendering</w:t>
      </w:r>
      <w:r w:rsidR="00240304">
        <w:rPr>
          <w:i/>
          <w:iCs/>
          <w:lang w:eastAsia="de-DE"/>
        </w:rPr>
        <w:t xml:space="preserve"> </w:t>
      </w:r>
      <w:r w:rsidR="00240304">
        <w:rPr>
          <w:lang w:eastAsia="de-DE"/>
        </w:rPr>
        <w:t>(1. Aufl.)</w:t>
      </w:r>
      <w:r w:rsidR="00E977B3">
        <w:rPr>
          <w:lang w:eastAsia="de-DE"/>
        </w:rPr>
        <w:t>.</w:t>
      </w:r>
      <w:r w:rsidR="00557F69">
        <w:rPr>
          <w:lang w:eastAsia="de-DE"/>
        </w:rPr>
        <w:t xml:space="preserve"> </w:t>
      </w:r>
      <w:r w:rsidRPr="00DC331E">
        <w:rPr>
          <w:lang w:eastAsia="de-DE"/>
        </w:rPr>
        <w:t>Springer Fachmedien Wiesbaden</w:t>
      </w:r>
      <w:r w:rsidR="0050792C">
        <w:rPr>
          <w:lang w:eastAsia="de-DE"/>
        </w:rPr>
        <w:t>, von</w:t>
      </w:r>
      <w:r w:rsidRPr="00DC331E">
        <w:rPr>
          <w:lang w:eastAsia="de-DE"/>
        </w:rPr>
        <w:t xml:space="preserve"> </w:t>
      </w:r>
      <w:r w:rsidR="00297D53" w:rsidRPr="0050792C">
        <w:rPr>
          <w:lang w:eastAsia="de-DE"/>
        </w:rPr>
        <w:t>https://doi.org/10.1007/978-3-658-36214-0</w:t>
      </w:r>
    </w:p>
    <w:p w14:paraId="2C8BB947" w14:textId="753C6E81" w:rsidR="00297D53" w:rsidRPr="00046AD9" w:rsidRDefault="00297D53" w:rsidP="00573F12">
      <w:pPr>
        <w:pStyle w:val="LiteraturverzeichnisBA"/>
        <w:rPr>
          <w:lang w:eastAsia="de-DE"/>
        </w:rPr>
      </w:pPr>
      <w:r w:rsidRPr="0050792C">
        <w:rPr>
          <w:lang w:eastAsia="de-DE"/>
        </w:rPr>
        <w:t>Bühling, R. (2017,</w:t>
      </w:r>
      <w:r w:rsidR="00BA55DC" w:rsidRPr="0050792C">
        <w:rPr>
          <w:lang w:eastAsia="de-DE"/>
        </w:rPr>
        <w:t xml:space="preserve"> 29.</w:t>
      </w:r>
      <w:r w:rsidRPr="0050792C">
        <w:rPr>
          <w:lang w:eastAsia="de-DE"/>
        </w:rPr>
        <w:t xml:space="preserve"> September). </w:t>
      </w:r>
      <w:r w:rsidRPr="00297D53">
        <w:rPr>
          <w:i/>
          <w:iCs/>
          <w:lang w:val="en-GB" w:eastAsia="de-DE"/>
        </w:rPr>
        <w:t>T-Pose</w:t>
      </w:r>
      <w:r w:rsidRPr="00297D53">
        <w:rPr>
          <w:lang w:val="en-GB" w:eastAsia="de-DE"/>
        </w:rPr>
        <w:t xml:space="preserve">. </w:t>
      </w:r>
      <w:proofErr w:type="spellStart"/>
      <w:r w:rsidRPr="00297D53">
        <w:rPr>
          <w:lang w:val="en-GB" w:eastAsia="de-DE"/>
        </w:rPr>
        <w:t>GameDev-Profi</w:t>
      </w:r>
      <w:proofErr w:type="spellEnd"/>
      <w:r w:rsidRPr="00297D53">
        <w:rPr>
          <w:lang w:val="en-GB" w:eastAsia="de-DE"/>
        </w:rPr>
        <w:t>.</w:t>
      </w:r>
      <w:r w:rsidR="00BA55DC">
        <w:rPr>
          <w:lang w:val="en-GB" w:eastAsia="de-DE"/>
        </w:rPr>
        <w:t xml:space="preserve"> </w:t>
      </w:r>
      <w:r w:rsidR="00CD4A66" w:rsidRPr="00FB2556">
        <w:rPr>
          <w:lang w:eastAsia="de-DE"/>
        </w:rPr>
        <w:t xml:space="preserve">Abgerufen am </w:t>
      </w:r>
      <w:r w:rsidR="00516084" w:rsidRPr="00FB2556">
        <w:rPr>
          <w:lang w:eastAsia="de-DE"/>
        </w:rPr>
        <w:t>21.</w:t>
      </w:r>
      <w:r w:rsidR="00FB2556" w:rsidRPr="00FB2556">
        <w:rPr>
          <w:lang w:eastAsia="de-DE"/>
        </w:rPr>
        <w:t xml:space="preserve"> </w:t>
      </w:r>
      <w:r w:rsidR="00FB2556">
        <w:rPr>
          <w:lang w:eastAsia="de-DE"/>
        </w:rPr>
        <w:t>Oktober 2023</w:t>
      </w:r>
      <w:r w:rsidR="0050792C">
        <w:rPr>
          <w:lang w:eastAsia="de-DE"/>
        </w:rPr>
        <w:t>, von</w:t>
      </w:r>
      <w:r w:rsidR="00573F12">
        <w:rPr>
          <w:lang w:eastAsia="de-DE"/>
        </w:rPr>
        <w:t xml:space="preserve"> </w:t>
      </w:r>
      <w:r w:rsidRPr="00297D53">
        <w:rPr>
          <w:lang w:eastAsia="de-DE"/>
        </w:rPr>
        <w:t>https://www.gamedev-profi.de/lexikon/t-pose/</w:t>
      </w:r>
    </w:p>
    <w:p w14:paraId="59EA7F2D" w14:textId="05BC1B9F" w:rsidR="00046AD9" w:rsidRPr="00BC195E" w:rsidRDefault="00BC195E" w:rsidP="002B0E27">
      <w:pPr>
        <w:pStyle w:val="LiteraturverzeichnisBA"/>
        <w:rPr>
          <w:lang w:val="en-GB"/>
        </w:rPr>
      </w:pPr>
      <w:r w:rsidRPr="00240304">
        <w:t>Cambridge Dictionary (</w:t>
      </w:r>
      <w:proofErr w:type="spellStart"/>
      <w:r w:rsidRPr="00240304">
        <w:t>o.D</w:t>
      </w:r>
      <w:proofErr w:type="spellEnd"/>
      <w:r w:rsidRPr="00240304">
        <w:t xml:space="preserve">.). </w:t>
      </w:r>
      <w:r w:rsidRPr="002B0E27">
        <w:rPr>
          <w:i/>
          <w:iCs/>
          <w:lang w:val="en-GB"/>
        </w:rPr>
        <w:t>Prompt</w:t>
      </w:r>
      <w:r>
        <w:rPr>
          <w:lang w:val="en-GB"/>
        </w:rPr>
        <w:t xml:space="preserve">. </w:t>
      </w:r>
      <w:r w:rsidRPr="00BC195E">
        <w:rPr>
          <w:lang w:val="en-GB"/>
        </w:rPr>
        <w:t>Cambridge University Press &amp; Assessment</w:t>
      </w:r>
      <w:r w:rsidR="008464F9">
        <w:rPr>
          <w:lang w:val="en-GB"/>
        </w:rPr>
        <w:t xml:space="preserve">. </w:t>
      </w:r>
      <w:proofErr w:type="spellStart"/>
      <w:r w:rsidRPr="00BC195E">
        <w:rPr>
          <w:lang w:val="en-GB"/>
        </w:rPr>
        <w:t>Abgerufen</w:t>
      </w:r>
      <w:proofErr w:type="spellEnd"/>
      <w:r w:rsidRPr="00BC195E">
        <w:rPr>
          <w:lang w:val="en-GB"/>
        </w:rPr>
        <w:t xml:space="preserve"> am </w:t>
      </w:r>
      <w:r w:rsidR="008464F9" w:rsidRPr="00BC195E">
        <w:rPr>
          <w:lang w:val="en-GB"/>
        </w:rPr>
        <w:t>06. Oktober</w:t>
      </w:r>
      <w:r w:rsidRPr="00BC195E">
        <w:rPr>
          <w:lang w:val="en-GB"/>
        </w:rPr>
        <w:t xml:space="preserve"> 2023</w:t>
      </w:r>
      <w:r w:rsidR="004475CE">
        <w:rPr>
          <w:lang w:val="en-GB"/>
        </w:rPr>
        <w:t xml:space="preserve">, von </w:t>
      </w:r>
      <w:r w:rsidRPr="00BC195E">
        <w:rPr>
          <w:lang w:val="en-GB"/>
        </w:rPr>
        <w:t>https://dictionary.cambridge.org/dictionary/english/prompt.</w:t>
      </w:r>
    </w:p>
    <w:p w14:paraId="4559454B" w14:textId="054B0F51" w:rsidR="001A6A4D" w:rsidRPr="005524DD" w:rsidRDefault="001A6A4D" w:rsidP="005524DD">
      <w:pPr>
        <w:pStyle w:val="LiteraturverzeichnisBA"/>
      </w:pPr>
      <w:proofErr w:type="spellStart"/>
      <w:r w:rsidRPr="005524DD">
        <w:t>ifaa</w:t>
      </w:r>
      <w:proofErr w:type="spellEnd"/>
      <w:r w:rsidRPr="005524DD">
        <w:t xml:space="preserve">-Institut für angewandte Arbeitswissenschaft. (2023, </w:t>
      </w:r>
      <w:r w:rsidR="00EB3626" w:rsidRPr="005524DD">
        <w:t xml:space="preserve">14. </w:t>
      </w:r>
      <w:r w:rsidRPr="005524DD">
        <w:t>August). KI-Künstliche Intelligenz und Lernende Systeme. Analysen und Vorhersagen durch</w:t>
      </w:r>
      <w:r w:rsidR="00323DD6" w:rsidRPr="005524DD">
        <w:t xml:space="preserve"> </w:t>
      </w:r>
      <w:r w:rsidRPr="005524DD">
        <w:t>maschinelles Lernen verändern die Arbeitswelt 4.0.</w:t>
      </w:r>
      <w:r w:rsidR="00F1577B" w:rsidRPr="005524DD">
        <w:t xml:space="preserve"> </w:t>
      </w:r>
      <w:r w:rsidRPr="005524DD">
        <w:t>Arbeitswissenschaft</w:t>
      </w:r>
      <w:r w:rsidR="00071BFF">
        <w:t>, Abgerufen am</w:t>
      </w:r>
      <w:r w:rsidR="000B61B0">
        <w:t>07. Okto</w:t>
      </w:r>
      <w:r w:rsidR="0048614A">
        <w:t xml:space="preserve">ber 2023, von </w:t>
      </w:r>
      <w:r w:rsidRPr="005524DD">
        <w:t>https://www.arbeitswissenschaft.net/themenfelder/kuenstliche-intelligenz-lernende-systeme</w:t>
      </w:r>
    </w:p>
    <w:p w14:paraId="0C975B91" w14:textId="1A99EF33" w:rsidR="004D6A66" w:rsidRDefault="00FD7CF7" w:rsidP="000A4018">
      <w:pPr>
        <w:pStyle w:val="LiteraturverzeichnisBA"/>
      </w:pPr>
      <w:proofErr w:type="spellStart"/>
      <w:r>
        <w:t>Moring</w:t>
      </w:r>
      <w:proofErr w:type="spellEnd"/>
      <w:r>
        <w:t>, A</w:t>
      </w:r>
      <w:r w:rsidR="00750890">
        <w:t>.</w:t>
      </w:r>
      <w:r>
        <w:t xml:space="preserve"> (2023). </w:t>
      </w:r>
      <w:r w:rsidRPr="001970B4">
        <w:rPr>
          <w:i/>
          <w:iCs/>
        </w:rPr>
        <w:t>Künstliche Intelligenz und Intuition</w:t>
      </w:r>
      <w:r w:rsidR="002003F0" w:rsidRPr="001970B4">
        <w:rPr>
          <w:i/>
          <w:iCs/>
        </w:rPr>
        <w:t>: Ro</w:t>
      </w:r>
      <w:r w:rsidRPr="001970B4">
        <w:rPr>
          <w:i/>
          <w:iCs/>
        </w:rPr>
        <w:t>buste und nachhaltige Entscheidungen in digitalen Arbeitswelten</w:t>
      </w:r>
      <w:r w:rsidR="008F0ED1">
        <w:t xml:space="preserve"> </w:t>
      </w:r>
      <w:r w:rsidR="002003F0">
        <w:t>(</w:t>
      </w:r>
      <w:r>
        <w:t>1. Aufl.</w:t>
      </w:r>
      <w:r w:rsidR="002003F0">
        <w:t xml:space="preserve">). </w:t>
      </w:r>
      <w:r>
        <w:t>Springer</w:t>
      </w:r>
      <w:r w:rsidR="002003F0">
        <w:t xml:space="preserve"> </w:t>
      </w:r>
      <w:r>
        <w:t xml:space="preserve">Fachmedien Wiesbaden. </w:t>
      </w:r>
      <w:r w:rsidR="00DB63DA" w:rsidRPr="0048614A">
        <w:t>https://doi.org/10.1007/978-3-658-42018-5</w:t>
      </w:r>
    </w:p>
    <w:p w14:paraId="59F87C8C" w14:textId="58A41A1F" w:rsidR="00DB63DA" w:rsidRDefault="00DB63DA" w:rsidP="000A4018">
      <w:pPr>
        <w:pStyle w:val="LiteraturverzeichnisBA"/>
      </w:pPr>
      <w:r w:rsidRPr="00DB63DA">
        <w:rPr>
          <w:lang w:eastAsia="de-DE"/>
        </w:rPr>
        <w:t>Pyka, M. (o.</w:t>
      </w:r>
      <w:r>
        <w:rPr>
          <w:lang w:eastAsia="de-DE"/>
        </w:rPr>
        <w:t xml:space="preserve"> D.</w:t>
      </w:r>
      <w:r w:rsidRPr="00DB63DA">
        <w:rPr>
          <w:lang w:eastAsia="de-DE"/>
        </w:rPr>
        <w:t xml:space="preserve">). </w:t>
      </w:r>
      <w:r w:rsidRPr="00DB63DA">
        <w:rPr>
          <w:i/>
          <w:lang w:eastAsia="de-DE"/>
        </w:rPr>
        <w:t>Elemente der 3D-Welt</w:t>
      </w:r>
      <w:r w:rsidRPr="00DB63DA">
        <w:rPr>
          <w:lang w:eastAsia="de-DE"/>
        </w:rPr>
        <w:t xml:space="preserve">. Tu-chemnitz. Abgerufen </w:t>
      </w:r>
      <w:r w:rsidR="00E52C12">
        <w:rPr>
          <w:lang w:eastAsia="de-DE"/>
        </w:rPr>
        <w:t xml:space="preserve">am </w:t>
      </w:r>
      <w:r w:rsidRPr="00DB63DA">
        <w:rPr>
          <w:lang w:eastAsia="de-DE"/>
        </w:rPr>
        <w:t>22. Oktober 2023</w:t>
      </w:r>
      <w:r w:rsidR="0048614A">
        <w:rPr>
          <w:lang w:eastAsia="de-DE"/>
        </w:rPr>
        <w:t>, von</w:t>
      </w:r>
      <w:r w:rsidR="00CF358E">
        <w:rPr>
          <w:lang w:eastAsia="de-DE"/>
        </w:rPr>
        <w:t xml:space="preserve"> </w:t>
      </w:r>
      <w:r w:rsidRPr="00DB63DA">
        <w:rPr>
          <w:lang w:eastAsia="de-DE"/>
        </w:rPr>
        <w:t>https://www-user.tu-chemnitz.de/~heha/hsn/chm/SelfDXD.chm/directxgraphics/theorie/dg_ele.html</w:t>
      </w:r>
    </w:p>
    <w:p w14:paraId="534193B0" w14:textId="6166CADE" w:rsidR="00A61568" w:rsidRPr="000A4018" w:rsidRDefault="00A61568" w:rsidP="000A4018">
      <w:pPr>
        <w:pStyle w:val="LiteraturverzeichnisBA"/>
      </w:pPr>
      <w:proofErr w:type="spellStart"/>
      <w:r w:rsidRPr="000A4018">
        <w:lastRenderedPageBreak/>
        <w:t>Riecken</w:t>
      </w:r>
      <w:proofErr w:type="spellEnd"/>
      <w:r w:rsidRPr="000A4018">
        <w:t>, M</w:t>
      </w:r>
      <w:r w:rsidR="00A7507A" w:rsidRPr="000A4018">
        <w:t xml:space="preserve"> (2023</w:t>
      </w:r>
      <w:r w:rsidR="00B53E0A" w:rsidRPr="000A4018">
        <w:t xml:space="preserve">, </w:t>
      </w:r>
      <w:r w:rsidR="001C6661" w:rsidRPr="000A4018">
        <w:t>März</w:t>
      </w:r>
      <w:r w:rsidR="00A7507A" w:rsidRPr="000A4018">
        <w:t>)</w:t>
      </w:r>
      <w:r w:rsidR="001970B4" w:rsidRPr="000A4018">
        <w:t xml:space="preserve">. </w:t>
      </w:r>
      <w:r w:rsidR="00A7507A" w:rsidRPr="003D4B43">
        <w:rPr>
          <w:i/>
        </w:rPr>
        <w:t xml:space="preserve">Wie Sprachmodelle wie </w:t>
      </w:r>
      <w:proofErr w:type="spellStart"/>
      <w:r w:rsidR="00A7507A" w:rsidRPr="003D4B43">
        <w:rPr>
          <w:i/>
        </w:rPr>
        <w:t>ChatGPT</w:t>
      </w:r>
      <w:proofErr w:type="spellEnd"/>
      <w:r w:rsidR="00A7507A" w:rsidRPr="003D4B43">
        <w:rPr>
          <w:i/>
        </w:rPr>
        <w:t xml:space="preserve"> unsere Gesellschaft verändern werden.</w:t>
      </w:r>
      <w:r w:rsidR="00A7507A" w:rsidRPr="000A4018">
        <w:t xml:space="preserve"> </w:t>
      </w:r>
      <w:r w:rsidR="004D1EB0" w:rsidRPr="000A4018">
        <w:t>Bildungsportal Niedersachsen.</w:t>
      </w:r>
      <w:r w:rsidR="0042155E" w:rsidRPr="000A4018">
        <w:t xml:space="preserve"> Abgerufen am </w:t>
      </w:r>
      <w:r w:rsidR="00F432BF" w:rsidRPr="000A4018">
        <w:t>20.10.2023</w:t>
      </w:r>
      <w:r w:rsidR="00986A82">
        <w:t>, von</w:t>
      </w:r>
      <w:r w:rsidR="00FC0804" w:rsidRPr="000A4018">
        <w:t xml:space="preserve"> </w:t>
      </w:r>
      <w:r w:rsidR="004D2B8D" w:rsidRPr="000A4018">
        <w:t>https://bildungsportal-niedersachsen.de/fileadmin/2_Portale/Medienbildung/Dateien/lernenmit_ki_nlq.pdf</w:t>
      </w:r>
      <w:r w:rsidR="00FC267F" w:rsidRPr="000A4018">
        <w:t>.</w:t>
      </w:r>
    </w:p>
    <w:p w14:paraId="1EDDD674" w14:textId="3F9D00BB" w:rsidR="004D2B8D" w:rsidRPr="005524DD" w:rsidRDefault="004D2B8D" w:rsidP="00536271">
      <w:pPr>
        <w:pStyle w:val="LiteraturverzeichnisBA"/>
        <w:rPr>
          <w:lang w:val="en-GB"/>
        </w:rPr>
      </w:pPr>
      <w:r>
        <w:t xml:space="preserve">Rost, D. H. (2013). </w:t>
      </w:r>
      <w:r>
        <w:rPr>
          <w:i/>
          <w:iCs/>
        </w:rPr>
        <w:t>Handbuch Intelligenz</w:t>
      </w:r>
      <w:r>
        <w:t xml:space="preserve"> (1. Aufl.). </w:t>
      </w:r>
      <w:r w:rsidRPr="005524DD">
        <w:rPr>
          <w:lang w:val="en-GB"/>
        </w:rPr>
        <w:t>Beltz</w:t>
      </w:r>
      <w:r w:rsidR="003B1B46" w:rsidRPr="005524DD">
        <w:rPr>
          <w:lang w:val="en-GB"/>
        </w:rPr>
        <w:t>.</w:t>
      </w:r>
      <w:r w:rsidR="0034033E" w:rsidRPr="005524DD">
        <w:rPr>
          <w:lang w:val="en-GB"/>
        </w:rPr>
        <w:t xml:space="preserve"> </w:t>
      </w:r>
      <w:r w:rsidR="00286DEE" w:rsidRPr="005524DD">
        <w:rPr>
          <w:lang w:val="en-GB"/>
        </w:rPr>
        <w:t>http://d</w:t>
      </w:r>
      <w:r w:rsidR="00242D60" w:rsidRPr="005524DD">
        <w:rPr>
          <w:lang w:val="en-GB"/>
        </w:rPr>
        <w:t>-</w:t>
      </w:r>
      <w:r w:rsidR="00286DEE" w:rsidRPr="005524DD">
        <w:rPr>
          <w:lang w:val="en-GB"/>
        </w:rPr>
        <w:t>nb.info/1034153641/04</w:t>
      </w:r>
    </w:p>
    <w:p w14:paraId="088F6721" w14:textId="0F76D358" w:rsidR="00226BCB" w:rsidRDefault="0064398B" w:rsidP="00BC6E62">
      <w:pPr>
        <w:pStyle w:val="LiteraturverzeichnisBA"/>
      </w:pPr>
      <w:r w:rsidRPr="00BC6E62">
        <w:t>Schell, J</w:t>
      </w:r>
      <w:r w:rsidR="00276E02">
        <w:t xml:space="preserve">. </w:t>
      </w:r>
      <w:r w:rsidRPr="00BC6E62">
        <w:t xml:space="preserve">(2020). </w:t>
      </w:r>
      <w:r w:rsidRPr="001970B4">
        <w:rPr>
          <w:i/>
          <w:iCs/>
        </w:rPr>
        <w:t>Die Kunst des Game Designs: Bessere Games</w:t>
      </w:r>
      <w:r w:rsidR="00BC6E62" w:rsidRPr="001970B4">
        <w:rPr>
          <w:i/>
          <w:iCs/>
        </w:rPr>
        <w:t xml:space="preserve"> </w:t>
      </w:r>
      <w:r w:rsidRPr="001970B4">
        <w:rPr>
          <w:i/>
          <w:iCs/>
        </w:rPr>
        <w:t>konzipieren und entwickeln.</w:t>
      </w:r>
      <w:r w:rsidRPr="00BC6E62">
        <w:t xml:space="preserve"> </w:t>
      </w:r>
      <w:r w:rsidR="007D62B9" w:rsidRPr="00BC6E62">
        <w:t>(M. Feilen, &amp; K. Lorenzen, Übers.)</w:t>
      </w:r>
      <w:r w:rsidR="00703A43" w:rsidRPr="00BC6E62">
        <w:t>. (</w:t>
      </w:r>
      <w:r w:rsidRPr="00BC6E62">
        <w:t>3. Aufl.</w:t>
      </w:r>
      <w:r w:rsidR="00703A43" w:rsidRPr="00BC6E62">
        <w:t>)</w:t>
      </w:r>
      <w:r w:rsidR="009A01AC" w:rsidRPr="00BC6E62">
        <w:t>.</w:t>
      </w:r>
      <w:r w:rsidRPr="00BC6E62">
        <w:t xml:space="preserve"> </w:t>
      </w:r>
      <w:proofErr w:type="spellStart"/>
      <w:r w:rsidR="00BC6E62" w:rsidRPr="00BC6E62">
        <w:t>m</w:t>
      </w:r>
      <w:r w:rsidRPr="00BC6E62">
        <w:t>itp</w:t>
      </w:r>
      <w:proofErr w:type="spellEnd"/>
      <w:r w:rsidR="00BC6E62" w:rsidRPr="00BC6E62">
        <w:t>-Verlag</w:t>
      </w:r>
      <w:r w:rsidR="00C90698">
        <w:t>. (Origin</w:t>
      </w:r>
      <w:r w:rsidR="00DE41A9">
        <w:t>alwerk veröffentlicht 2020)</w:t>
      </w:r>
    </w:p>
    <w:p w14:paraId="6115A61F" w14:textId="38634B23" w:rsidR="003B303F" w:rsidRPr="00447FD6" w:rsidRDefault="001B03E0" w:rsidP="00447FD6">
      <w:pPr>
        <w:pStyle w:val="LiteraturverzeichnisBA"/>
      </w:pPr>
      <w:r w:rsidRPr="00920B3C">
        <w:t>Wade McMaster - Creator Impact (</w:t>
      </w:r>
      <w:r w:rsidR="00572BD8" w:rsidRPr="00920B3C">
        <w:t>05. Mai 2023</w:t>
      </w:r>
      <w:r w:rsidRPr="00920B3C">
        <w:t>)</w:t>
      </w:r>
      <w:r w:rsidR="00572BD8" w:rsidRPr="00920B3C">
        <w:t xml:space="preserve">. </w:t>
      </w:r>
      <w:r w:rsidR="003B303F" w:rsidRPr="009758C9">
        <w:rPr>
          <w:i/>
        </w:rPr>
        <w:t xml:space="preserve">Chat GPT + </w:t>
      </w:r>
      <w:proofErr w:type="spellStart"/>
      <w:r w:rsidR="003B303F" w:rsidRPr="009758C9">
        <w:rPr>
          <w:i/>
        </w:rPr>
        <w:t>Midjourney</w:t>
      </w:r>
      <w:proofErr w:type="spellEnd"/>
      <w:r w:rsidR="003B303F" w:rsidRPr="009758C9">
        <w:rPr>
          <w:i/>
        </w:rPr>
        <w:t xml:space="preserve"> V5.2 = Insane AI Art! (</w:t>
      </w:r>
      <w:proofErr w:type="spellStart"/>
      <w:r w:rsidR="003B303F" w:rsidRPr="009758C9">
        <w:rPr>
          <w:i/>
        </w:rPr>
        <w:t>Process</w:t>
      </w:r>
      <w:proofErr w:type="spellEnd"/>
      <w:r w:rsidR="003B303F" w:rsidRPr="009758C9">
        <w:rPr>
          <w:i/>
        </w:rPr>
        <w:t xml:space="preserve"> </w:t>
      </w:r>
      <w:proofErr w:type="spellStart"/>
      <w:r w:rsidR="003B303F" w:rsidRPr="009758C9">
        <w:rPr>
          <w:i/>
        </w:rPr>
        <w:t>to</w:t>
      </w:r>
      <w:proofErr w:type="spellEnd"/>
      <w:r w:rsidR="003B303F" w:rsidRPr="009758C9">
        <w:rPr>
          <w:i/>
        </w:rPr>
        <w:t xml:space="preserve"> Generate Prompts)</w:t>
      </w:r>
      <w:r w:rsidR="003B303F" w:rsidRPr="003B303F">
        <w:t>.</w:t>
      </w:r>
      <w:r w:rsidR="00711D4E" w:rsidRPr="00920B3C">
        <w:t xml:space="preserve"> </w:t>
      </w:r>
      <w:r w:rsidR="00CE7A07" w:rsidRPr="00920B3C">
        <w:t>[Video]</w:t>
      </w:r>
      <w:r w:rsidR="001867FB" w:rsidRPr="00920B3C">
        <w:t>. YouTube.</w:t>
      </w:r>
      <w:r w:rsidR="00920B3C" w:rsidRPr="00920B3C">
        <w:t xml:space="preserve"> </w:t>
      </w:r>
      <w:r w:rsidR="000F25FB">
        <w:t xml:space="preserve">Abgerufen am </w:t>
      </w:r>
      <w:r w:rsidR="00D53379">
        <w:t>02. Juli 2023</w:t>
      </w:r>
      <w:r w:rsidR="00E43E50">
        <w:t>,</w:t>
      </w:r>
      <w:r w:rsidR="00D53379">
        <w:t xml:space="preserve"> </w:t>
      </w:r>
      <w:r w:rsidR="009758C9">
        <w:t>von</w:t>
      </w:r>
      <w:r w:rsidR="000F25FB">
        <w:t xml:space="preserve"> </w:t>
      </w:r>
      <w:r w:rsidR="003B303F" w:rsidRPr="003B303F">
        <w:t>https://www.youtube.com/watch?v=0RCvbd5uLDY</w:t>
      </w:r>
    </w:p>
    <w:p w14:paraId="4C7B15AA" w14:textId="57113154" w:rsidR="000D0554" w:rsidRDefault="000D0554" w:rsidP="000D3C2A">
      <w:pPr>
        <w:pStyle w:val="LiteraturverzeichnisBA"/>
        <w:rPr>
          <w:lang w:val="en-GB"/>
        </w:rPr>
      </w:pPr>
      <w:r w:rsidRPr="0062232C">
        <w:rPr>
          <w:lang w:val="en-GB"/>
        </w:rPr>
        <w:t>Wang, W</w:t>
      </w:r>
      <w:r w:rsidR="00276E02" w:rsidRPr="0062232C">
        <w:rPr>
          <w:lang w:val="en-GB"/>
        </w:rPr>
        <w:t>.</w:t>
      </w:r>
      <w:r w:rsidRPr="0062232C">
        <w:rPr>
          <w:lang w:val="en-GB"/>
        </w:rPr>
        <w:t xml:space="preserve"> (2023). </w:t>
      </w:r>
      <w:r w:rsidRPr="001970B4">
        <w:rPr>
          <w:i/>
          <w:iCs/>
          <w:lang w:val="en-GB"/>
        </w:rPr>
        <w:t>The Structure of Game Design</w:t>
      </w:r>
      <w:r w:rsidR="008F0ED1">
        <w:rPr>
          <w:i/>
          <w:iCs/>
          <w:lang w:val="en-GB"/>
        </w:rPr>
        <w:t xml:space="preserve"> </w:t>
      </w:r>
      <w:r w:rsidR="005D4BAB" w:rsidRPr="005D4BAB">
        <w:rPr>
          <w:lang w:val="en-GB"/>
        </w:rPr>
        <w:t>(</w:t>
      </w:r>
      <w:r w:rsidRPr="000D3C2A">
        <w:rPr>
          <w:lang w:val="en-GB"/>
        </w:rPr>
        <w:t xml:space="preserve">1. </w:t>
      </w:r>
      <w:proofErr w:type="spellStart"/>
      <w:r w:rsidRPr="000D3C2A">
        <w:rPr>
          <w:lang w:val="en-GB"/>
        </w:rPr>
        <w:t>Aufl</w:t>
      </w:r>
      <w:proofErr w:type="spellEnd"/>
      <w:r w:rsidR="005D4BAB">
        <w:rPr>
          <w:lang w:val="en-GB"/>
        </w:rPr>
        <w:t>.)</w:t>
      </w:r>
      <w:r w:rsidR="00C90161">
        <w:rPr>
          <w:lang w:val="en-GB"/>
        </w:rPr>
        <w:t>.</w:t>
      </w:r>
      <w:r w:rsidR="005D4BAB">
        <w:rPr>
          <w:lang w:val="en-GB"/>
        </w:rPr>
        <w:t xml:space="preserve"> </w:t>
      </w:r>
      <w:r w:rsidRPr="000D3C2A">
        <w:rPr>
          <w:lang w:val="en-GB"/>
        </w:rPr>
        <w:t>International Series on Computer Entertainment and Media Technology. Sprin</w:t>
      </w:r>
      <w:r w:rsidRPr="005D4BAB">
        <w:rPr>
          <w:lang w:val="en-GB"/>
        </w:rPr>
        <w:t>ger International Publishing.</w:t>
      </w:r>
    </w:p>
    <w:p w14:paraId="3EEB86FF" w14:textId="77777777" w:rsidR="003D4B43" w:rsidRPr="003D4B43" w:rsidRDefault="003D4B43" w:rsidP="000D3C2A">
      <w:pPr>
        <w:pStyle w:val="LiteraturverzeichnisBA"/>
      </w:pPr>
    </w:p>
    <w:p w14:paraId="06879EFD" w14:textId="77777777" w:rsidR="009B30E2" w:rsidRPr="003D4B43" w:rsidRDefault="009B30E2">
      <w:pPr>
        <w:spacing w:before="0" w:after="160" w:line="259" w:lineRule="auto"/>
        <w:jc w:val="left"/>
        <w:rPr>
          <w:rFonts w:eastAsiaTheme="majorEastAsia" w:cstheme="majorBidi"/>
          <w:sz w:val="32"/>
          <w:szCs w:val="32"/>
        </w:rPr>
      </w:pPr>
      <w:r w:rsidRPr="003D4B43">
        <w:br w:type="page"/>
      </w:r>
    </w:p>
    <w:p w14:paraId="7C4E179B" w14:textId="77777777" w:rsidR="002110CE" w:rsidRPr="003D4B43" w:rsidRDefault="002110CE" w:rsidP="00ED71A0">
      <w:pPr>
        <w:pStyle w:val="berschrift1"/>
        <w:sectPr w:rsidR="002110CE" w:rsidRPr="003D4B43" w:rsidSect="001E56B7">
          <w:pgSz w:w="11906" w:h="16838"/>
          <w:pgMar w:top="1418" w:right="1701" w:bottom="1418" w:left="2268" w:header="709" w:footer="709" w:gutter="0"/>
          <w:pgNumType w:fmt="upperRoman"/>
          <w:cols w:space="708"/>
          <w:docGrid w:linePitch="360"/>
        </w:sectPr>
      </w:pPr>
    </w:p>
    <w:p w14:paraId="2F7D8785" w14:textId="77777777" w:rsidR="00111556" w:rsidRPr="006505D1" w:rsidRDefault="00111556" w:rsidP="001F2878">
      <w:pPr>
        <w:pStyle w:val="berschrift1"/>
        <w:numPr>
          <w:ilvl w:val="0"/>
          <w:numId w:val="0"/>
        </w:numPr>
      </w:pPr>
      <w:bookmarkStart w:id="80" w:name="_Toc148908627"/>
      <w:r w:rsidRPr="006505D1">
        <w:lastRenderedPageBreak/>
        <w:t>Code-Beispiele</w:t>
      </w:r>
      <w:bookmarkEnd w:id="80"/>
    </w:p>
    <w:p w14:paraId="7E258DE8" w14:textId="77777777" w:rsidR="00111556" w:rsidRDefault="00111556">
      <w:pPr>
        <w:spacing w:before="0" w:after="160" w:line="259" w:lineRule="auto"/>
        <w:jc w:val="left"/>
        <w:rPr>
          <w:rFonts w:eastAsiaTheme="majorEastAsia" w:cstheme="majorBidi"/>
          <w:b/>
          <w:sz w:val="32"/>
          <w:szCs w:val="32"/>
        </w:rPr>
      </w:pPr>
      <w:r>
        <w:br w:type="page"/>
      </w:r>
    </w:p>
    <w:p w14:paraId="786F0B3B" w14:textId="77777777" w:rsidR="00FA2538" w:rsidRDefault="00FA2538" w:rsidP="00ED71A0">
      <w:pPr>
        <w:pStyle w:val="berschrift1"/>
        <w:sectPr w:rsidR="00FA2538" w:rsidSect="003C1FDD">
          <w:headerReference w:type="default" r:id="rId42"/>
          <w:footerReference w:type="default" r:id="rId43"/>
          <w:pgSz w:w="11906" w:h="16838"/>
          <w:pgMar w:top="1418" w:right="1701" w:bottom="1418" w:left="2268" w:header="709" w:footer="709" w:gutter="0"/>
          <w:pgNumType w:fmt="upperRoman"/>
          <w:cols w:space="708"/>
          <w:docGrid w:linePitch="360"/>
        </w:sectPr>
      </w:pPr>
    </w:p>
    <w:p w14:paraId="2A76C386" w14:textId="7DC4B375" w:rsidR="00ED71A0" w:rsidRDefault="00ED71A0" w:rsidP="001F2878">
      <w:pPr>
        <w:pStyle w:val="berschrift1"/>
        <w:numPr>
          <w:ilvl w:val="0"/>
          <w:numId w:val="0"/>
        </w:numPr>
      </w:pPr>
      <w:bookmarkStart w:id="81" w:name="_Toc148908628"/>
      <w:r w:rsidRPr="006E6140">
        <w:lastRenderedPageBreak/>
        <w:t>Anhang</w:t>
      </w:r>
      <w:r>
        <w:t>sverzeichnis</w:t>
      </w:r>
      <w:bookmarkEnd w:id="81"/>
    </w:p>
    <w:p w14:paraId="2E49BD3E" w14:textId="77777777" w:rsidR="009B30E2" w:rsidRDefault="009B30E2">
      <w:pPr>
        <w:spacing w:before="0" w:after="160" w:line="259" w:lineRule="auto"/>
        <w:jc w:val="left"/>
        <w:rPr>
          <w:rFonts w:eastAsiaTheme="majorEastAsia" w:cstheme="majorBidi"/>
          <w:sz w:val="32"/>
          <w:szCs w:val="32"/>
        </w:rPr>
      </w:pPr>
      <w:r>
        <w:br w:type="page"/>
      </w:r>
    </w:p>
    <w:p w14:paraId="5AEC9596" w14:textId="77777777" w:rsidR="002110CE" w:rsidRDefault="002110CE" w:rsidP="005E3A89">
      <w:pPr>
        <w:pStyle w:val="berschrift1"/>
        <w:numPr>
          <w:ilvl w:val="0"/>
          <w:numId w:val="0"/>
        </w:numPr>
        <w:ind w:left="432"/>
        <w:sectPr w:rsidR="002110CE" w:rsidSect="001660B7">
          <w:pgSz w:w="11906" w:h="16838"/>
          <w:pgMar w:top="1418" w:right="1701" w:bottom="1418" w:left="2268" w:header="709" w:footer="709" w:gutter="0"/>
          <w:pgNumType w:fmt="upperRoman"/>
          <w:cols w:space="708"/>
          <w:docGrid w:linePitch="360"/>
        </w:sectPr>
      </w:pPr>
    </w:p>
    <w:p w14:paraId="2093458E" w14:textId="3AF04311" w:rsidR="0061512E" w:rsidRDefault="0061512E" w:rsidP="001F2878">
      <w:pPr>
        <w:pStyle w:val="berschrift1"/>
        <w:numPr>
          <w:ilvl w:val="0"/>
          <w:numId w:val="0"/>
        </w:numPr>
      </w:pPr>
      <w:bookmarkStart w:id="82" w:name="_Toc148750367"/>
      <w:bookmarkStart w:id="83" w:name="_Toc148908629"/>
      <w:r>
        <w:lastRenderedPageBreak/>
        <w:t>Erklärung</w:t>
      </w:r>
      <w:bookmarkEnd w:id="82"/>
      <w:bookmarkEnd w:id="83"/>
    </w:p>
    <w:p w14:paraId="050311D0" w14:textId="77777777" w:rsidR="0087045D" w:rsidRDefault="0087045D" w:rsidP="005A62BB"/>
    <w:p w14:paraId="61BF9CA3" w14:textId="77777777" w:rsidR="0087045D" w:rsidRDefault="0087045D" w:rsidP="005A62BB"/>
    <w:p w14:paraId="1C8CF18F" w14:textId="77777777" w:rsidR="0087045D" w:rsidRDefault="0087045D" w:rsidP="005A62BB"/>
    <w:p w14:paraId="4646B67D" w14:textId="0EE905B7" w:rsidR="00AC3581" w:rsidRDefault="00AC3581" w:rsidP="005A62BB">
      <w:r>
        <w:t>Ich erkläre, dass ich die vorliegende Bachelor-/Masterarbeit selbständig</w:t>
      </w:r>
      <w:r w:rsidR="0087045D">
        <w:t xml:space="preserve"> </w:t>
      </w:r>
      <w:r>
        <w:t>und nur unter Verwendung der angegebenen Quellen und Hilfsmittel angefertigt habe.</w:t>
      </w:r>
    </w:p>
    <w:p w14:paraId="1A63E97D" w14:textId="21D3C443" w:rsidR="00AC3581" w:rsidRDefault="00AC3581" w:rsidP="005A62BB">
      <w:r>
        <w:t>(Unterschrift) Fulda, den ……</w:t>
      </w:r>
      <w:proofErr w:type="gramStart"/>
      <w:r>
        <w:t>…….</w:t>
      </w:r>
      <w:proofErr w:type="gramEnd"/>
      <w:r>
        <w:t>.</w:t>
      </w:r>
    </w:p>
    <w:p w14:paraId="5B8D11A8" w14:textId="77777777" w:rsidR="004C15FB" w:rsidRDefault="004C15FB" w:rsidP="005A62BB"/>
    <w:p w14:paraId="56E09943" w14:textId="77777777" w:rsidR="004C15FB" w:rsidRDefault="004C15FB" w:rsidP="005A62BB"/>
    <w:p w14:paraId="0ADF3977" w14:textId="77777777" w:rsidR="004C15FB" w:rsidRDefault="004C15FB" w:rsidP="005A62BB"/>
    <w:p w14:paraId="5DCA8344" w14:textId="77777777" w:rsidR="004C15FB" w:rsidRDefault="004C15FB" w:rsidP="005A62B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4E136B" w14:paraId="59819F27" w14:textId="77777777" w:rsidTr="00C538C6">
        <w:tc>
          <w:tcPr>
            <w:tcW w:w="2642" w:type="dxa"/>
            <w:tcBorders>
              <w:top w:val="single" w:sz="4" w:space="0" w:color="auto"/>
            </w:tcBorders>
          </w:tcPr>
          <w:p w14:paraId="7E78DEC8" w14:textId="20DDC7D0" w:rsidR="004E136B" w:rsidRDefault="0038165F" w:rsidP="00775A24">
            <w:pPr>
              <w:jc w:val="center"/>
            </w:pPr>
            <w:r>
              <w:t>Ort, Datum</w:t>
            </w:r>
          </w:p>
        </w:tc>
        <w:tc>
          <w:tcPr>
            <w:tcW w:w="2642" w:type="dxa"/>
          </w:tcPr>
          <w:p w14:paraId="7E07AA18" w14:textId="77777777" w:rsidR="004E136B" w:rsidRDefault="004E136B" w:rsidP="00775A24">
            <w:pPr>
              <w:jc w:val="center"/>
            </w:pPr>
          </w:p>
        </w:tc>
        <w:tc>
          <w:tcPr>
            <w:tcW w:w="2643" w:type="dxa"/>
            <w:tcBorders>
              <w:top w:val="single" w:sz="4" w:space="0" w:color="auto"/>
            </w:tcBorders>
          </w:tcPr>
          <w:p w14:paraId="07155C46" w14:textId="770906FD" w:rsidR="004E136B" w:rsidRDefault="0038165F" w:rsidP="00775A24">
            <w:pPr>
              <w:jc w:val="center"/>
            </w:pPr>
            <w:r>
              <w:t>Unterschrift</w:t>
            </w:r>
          </w:p>
        </w:tc>
      </w:tr>
    </w:tbl>
    <w:p w14:paraId="450B4CBB" w14:textId="77777777" w:rsidR="004C15FB" w:rsidRPr="00AC3581" w:rsidRDefault="004C15FB" w:rsidP="005A62BB"/>
    <w:sectPr w:rsidR="004C15FB" w:rsidRPr="00AC3581" w:rsidSect="00AE1789">
      <w:footerReference w:type="default" r:id="rId44"/>
      <w:pgSz w:w="11906" w:h="16838"/>
      <w:pgMar w:top="1418" w:right="1701"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72E97" w14:textId="77777777" w:rsidR="003756E8" w:rsidRDefault="003756E8" w:rsidP="00104EFD">
      <w:pPr>
        <w:spacing w:before="0" w:after="0" w:line="240" w:lineRule="auto"/>
      </w:pPr>
      <w:r>
        <w:separator/>
      </w:r>
    </w:p>
  </w:endnote>
  <w:endnote w:type="continuationSeparator" w:id="0">
    <w:p w14:paraId="20D2476D" w14:textId="77777777" w:rsidR="003756E8" w:rsidRDefault="003756E8" w:rsidP="00104EFD">
      <w:pPr>
        <w:spacing w:before="0" w:after="0" w:line="240" w:lineRule="auto"/>
      </w:pPr>
      <w:r>
        <w:continuationSeparator/>
      </w:r>
    </w:p>
  </w:endnote>
  <w:endnote w:type="continuationNotice" w:id="1">
    <w:p w14:paraId="453977BD" w14:textId="77777777" w:rsidR="003756E8" w:rsidRDefault="003756E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493884"/>
      <w:docPartObj>
        <w:docPartGallery w:val="Page Numbers (Bottom of Page)"/>
        <w:docPartUnique/>
      </w:docPartObj>
    </w:sdtPr>
    <w:sdtEndPr>
      <w:rPr>
        <w:sz w:val="24"/>
        <w:szCs w:val="24"/>
      </w:rPr>
    </w:sdtEndPr>
    <w:sdtContent>
      <w:p w14:paraId="292473CF" w14:textId="073A0405" w:rsidR="00502A17" w:rsidRPr="004304CA" w:rsidRDefault="00502A17">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25B6370C" w14:textId="77777777" w:rsidR="007B62D9" w:rsidRDefault="007B62D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243983"/>
      <w:docPartObj>
        <w:docPartGallery w:val="Page Numbers (Bottom of Page)"/>
        <w:docPartUnique/>
      </w:docPartObj>
    </w:sdtPr>
    <w:sdtEndPr>
      <w:rPr>
        <w:sz w:val="24"/>
        <w:szCs w:val="24"/>
      </w:rPr>
    </w:sdtEndPr>
    <w:sdtContent>
      <w:p w14:paraId="624D4A60" w14:textId="77777777" w:rsidR="0015129E" w:rsidRPr="004304CA" w:rsidRDefault="0015129E">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4A2B363E" w14:textId="77777777" w:rsidR="0015129E" w:rsidRDefault="0015129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B88C4" w14:textId="77777777" w:rsidR="003C1FDD" w:rsidRDefault="003C1F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79C6C" w14:textId="77777777" w:rsidR="003756E8" w:rsidRDefault="003756E8" w:rsidP="00104EFD">
      <w:pPr>
        <w:spacing w:before="0" w:after="0" w:line="240" w:lineRule="auto"/>
      </w:pPr>
      <w:r>
        <w:separator/>
      </w:r>
    </w:p>
  </w:footnote>
  <w:footnote w:type="continuationSeparator" w:id="0">
    <w:p w14:paraId="627B6FB6" w14:textId="77777777" w:rsidR="003756E8" w:rsidRDefault="003756E8" w:rsidP="00104EFD">
      <w:pPr>
        <w:spacing w:before="0" w:after="0" w:line="240" w:lineRule="auto"/>
      </w:pPr>
      <w:r>
        <w:continuationSeparator/>
      </w:r>
    </w:p>
  </w:footnote>
  <w:footnote w:type="continuationNotice" w:id="1">
    <w:p w14:paraId="34AE967C" w14:textId="77777777" w:rsidR="003756E8" w:rsidRDefault="003756E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574AF" w14:textId="3761540B" w:rsidR="001903F5" w:rsidRDefault="001903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5BCC" w14:textId="77777777" w:rsidR="00E22010" w:rsidRDefault="00E2201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10A07" w14:textId="77C7F4A2" w:rsidR="007B62D9" w:rsidRDefault="007B62D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03C8" w14:textId="77777777" w:rsidR="006505D1" w:rsidRDefault="006505D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968103A"/>
    <w:lvl w:ilvl="0">
      <w:start w:val="1"/>
      <w:numFmt w:val="decimal"/>
      <w:pStyle w:val="Listennummer2"/>
      <w:lvlText w:val="%1."/>
      <w:lvlJc w:val="left"/>
      <w:pPr>
        <w:tabs>
          <w:tab w:val="num" w:pos="643"/>
        </w:tabs>
        <w:ind w:left="643" w:hanging="360"/>
      </w:pPr>
    </w:lvl>
  </w:abstractNum>
  <w:abstractNum w:abstractNumId="1" w15:restartNumberingAfterBreak="0">
    <w:nsid w:val="09B350DE"/>
    <w:multiLevelType w:val="hybridMultilevel"/>
    <w:tmpl w:val="2BE4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61534"/>
    <w:multiLevelType w:val="multilevel"/>
    <w:tmpl w:val="340C0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D2F77"/>
    <w:multiLevelType w:val="hybridMultilevel"/>
    <w:tmpl w:val="F43AE984"/>
    <w:lvl w:ilvl="0" w:tplc="3A88034C">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5D266E8"/>
    <w:multiLevelType w:val="multilevel"/>
    <w:tmpl w:val="E1E8428E"/>
    <w:lvl w:ilvl="0">
      <w:start w:val="1"/>
      <w:numFmt w:val="decimal"/>
      <w:lvlText w:val="%1"/>
      <w:lvlJc w:val="left"/>
      <w:pPr>
        <w:ind w:left="398" w:hanging="398"/>
      </w:pPr>
      <w:rPr>
        <w:rFonts w:hint="default"/>
      </w:rPr>
    </w:lvl>
    <w:lvl w:ilvl="1">
      <w:start w:val="1"/>
      <w:numFmt w:val="decimal"/>
      <w:lvlText w:val="%1.%2"/>
      <w:lvlJc w:val="left"/>
      <w:pPr>
        <w:ind w:left="398" w:hanging="39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B051A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4FD13F1E"/>
    <w:multiLevelType w:val="multilevel"/>
    <w:tmpl w:val="3BD24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E31F0C"/>
    <w:multiLevelType w:val="hybridMultilevel"/>
    <w:tmpl w:val="79F05D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12467676">
    <w:abstractNumId w:val="4"/>
  </w:num>
  <w:num w:numId="2" w16cid:durableId="1436055346">
    <w:abstractNumId w:val="3"/>
  </w:num>
  <w:num w:numId="3" w16cid:durableId="1927223213">
    <w:abstractNumId w:val="2"/>
  </w:num>
  <w:num w:numId="4" w16cid:durableId="511262365">
    <w:abstractNumId w:val="6"/>
  </w:num>
  <w:num w:numId="5" w16cid:durableId="1282567670">
    <w:abstractNumId w:val="5"/>
  </w:num>
  <w:num w:numId="6" w16cid:durableId="1738359254">
    <w:abstractNumId w:val="0"/>
  </w:num>
  <w:num w:numId="7" w16cid:durableId="302198506">
    <w:abstractNumId w:val="1"/>
  </w:num>
  <w:num w:numId="8" w16cid:durableId="1495630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A1D"/>
    <w:rsid w:val="000029A0"/>
    <w:rsid w:val="00002E8C"/>
    <w:rsid w:val="000031E1"/>
    <w:rsid w:val="000051AD"/>
    <w:rsid w:val="00005F57"/>
    <w:rsid w:val="0000644C"/>
    <w:rsid w:val="00006D9E"/>
    <w:rsid w:val="00006E9A"/>
    <w:rsid w:val="000102D6"/>
    <w:rsid w:val="000113C9"/>
    <w:rsid w:val="000113CA"/>
    <w:rsid w:val="0001236E"/>
    <w:rsid w:val="00012F75"/>
    <w:rsid w:val="000130AA"/>
    <w:rsid w:val="000137E0"/>
    <w:rsid w:val="0001385D"/>
    <w:rsid w:val="00013C36"/>
    <w:rsid w:val="00014126"/>
    <w:rsid w:val="000154B1"/>
    <w:rsid w:val="00016201"/>
    <w:rsid w:val="00016306"/>
    <w:rsid w:val="000166BE"/>
    <w:rsid w:val="00016CE5"/>
    <w:rsid w:val="00016D8E"/>
    <w:rsid w:val="00021C9E"/>
    <w:rsid w:val="0002207A"/>
    <w:rsid w:val="00023811"/>
    <w:rsid w:val="00023CC4"/>
    <w:rsid w:val="00025446"/>
    <w:rsid w:val="00025D30"/>
    <w:rsid w:val="00027A58"/>
    <w:rsid w:val="000316D9"/>
    <w:rsid w:val="000328D2"/>
    <w:rsid w:val="000329CB"/>
    <w:rsid w:val="00032A82"/>
    <w:rsid w:val="00032AB4"/>
    <w:rsid w:val="00032ACF"/>
    <w:rsid w:val="00032E55"/>
    <w:rsid w:val="00032FDD"/>
    <w:rsid w:val="000350D9"/>
    <w:rsid w:val="000352AC"/>
    <w:rsid w:val="00037315"/>
    <w:rsid w:val="000374DE"/>
    <w:rsid w:val="00037831"/>
    <w:rsid w:val="00037D0B"/>
    <w:rsid w:val="000405F9"/>
    <w:rsid w:val="00040846"/>
    <w:rsid w:val="00040A9A"/>
    <w:rsid w:val="00041246"/>
    <w:rsid w:val="000414BA"/>
    <w:rsid w:val="00041CDE"/>
    <w:rsid w:val="00042613"/>
    <w:rsid w:val="00042B8A"/>
    <w:rsid w:val="00042DEB"/>
    <w:rsid w:val="0004305A"/>
    <w:rsid w:val="0004348D"/>
    <w:rsid w:val="000444FB"/>
    <w:rsid w:val="000451A2"/>
    <w:rsid w:val="00046AD9"/>
    <w:rsid w:val="00050726"/>
    <w:rsid w:val="0005080E"/>
    <w:rsid w:val="0005111C"/>
    <w:rsid w:val="00051461"/>
    <w:rsid w:val="0005219F"/>
    <w:rsid w:val="00052D64"/>
    <w:rsid w:val="00053B22"/>
    <w:rsid w:val="0005464F"/>
    <w:rsid w:val="000563EF"/>
    <w:rsid w:val="00056737"/>
    <w:rsid w:val="000606AA"/>
    <w:rsid w:val="00060BF2"/>
    <w:rsid w:val="00060FB8"/>
    <w:rsid w:val="0006165C"/>
    <w:rsid w:val="00061BED"/>
    <w:rsid w:val="000631FA"/>
    <w:rsid w:val="000633F1"/>
    <w:rsid w:val="000636C7"/>
    <w:rsid w:val="00063F1D"/>
    <w:rsid w:val="0006446C"/>
    <w:rsid w:val="000652C0"/>
    <w:rsid w:val="000653E1"/>
    <w:rsid w:val="00066258"/>
    <w:rsid w:val="0006634F"/>
    <w:rsid w:val="00066AAF"/>
    <w:rsid w:val="00070417"/>
    <w:rsid w:val="00071BFF"/>
    <w:rsid w:val="00071D7E"/>
    <w:rsid w:val="00072BE8"/>
    <w:rsid w:val="00072F2B"/>
    <w:rsid w:val="00073DA3"/>
    <w:rsid w:val="00073E1B"/>
    <w:rsid w:val="00073E25"/>
    <w:rsid w:val="0007486D"/>
    <w:rsid w:val="00075604"/>
    <w:rsid w:val="000768C3"/>
    <w:rsid w:val="00076F58"/>
    <w:rsid w:val="00077066"/>
    <w:rsid w:val="0007719B"/>
    <w:rsid w:val="000771D2"/>
    <w:rsid w:val="00077306"/>
    <w:rsid w:val="00077413"/>
    <w:rsid w:val="00080DE9"/>
    <w:rsid w:val="00081628"/>
    <w:rsid w:val="000835D5"/>
    <w:rsid w:val="000836E0"/>
    <w:rsid w:val="0008452E"/>
    <w:rsid w:val="00084630"/>
    <w:rsid w:val="00084E2A"/>
    <w:rsid w:val="000850A2"/>
    <w:rsid w:val="000911BE"/>
    <w:rsid w:val="0009518B"/>
    <w:rsid w:val="00095232"/>
    <w:rsid w:val="000952A5"/>
    <w:rsid w:val="0009549E"/>
    <w:rsid w:val="000A05BA"/>
    <w:rsid w:val="000A0C5B"/>
    <w:rsid w:val="000A113D"/>
    <w:rsid w:val="000A2B33"/>
    <w:rsid w:val="000A3ED3"/>
    <w:rsid w:val="000A4018"/>
    <w:rsid w:val="000A46CC"/>
    <w:rsid w:val="000A4A2E"/>
    <w:rsid w:val="000A5A99"/>
    <w:rsid w:val="000A6D5B"/>
    <w:rsid w:val="000A7925"/>
    <w:rsid w:val="000B0857"/>
    <w:rsid w:val="000B0DF6"/>
    <w:rsid w:val="000B13DD"/>
    <w:rsid w:val="000B19B6"/>
    <w:rsid w:val="000B20F3"/>
    <w:rsid w:val="000B2587"/>
    <w:rsid w:val="000B27B3"/>
    <w:rsid w:val="000B43B9"/>
    <w:rsid w:val="000B47EF"/>
    <w:rsid w:val="000B568B"/>
    <w:rsid w:val="000B6019"/>
    <w:rsid w:val="000B61B0"/>
    <w:rsid w:val="000B681B"/>
    <w:rsid w:val="000B70EE"/>
    <w:rsid w:val="000B7E6A"/>
    <w:rsid w:val="000C09BB"/>
    <w:rsid w:val="000C0AFD"/>
    <w:rsid w:val="000C109E"/>
    <w:rsid w:val="000C3B72"/>
    <w:rsid w:val="000C4AE8"/>
    <w:rsid w:val="000C5200"/>
    <w:rsid w:val="000C522B"/>
    <w:rsid w:val="000C5696"/>
    <w:rsid w:val="000D0554"/>
    <w:rsid w:val="000D0A6F"/>
    <w:rsid w:val="000D1952"/>
    <w:rsid w:val="000D1963"/>
    <w:rsid w:val="000D3C2A"/>
    <w:rsid w:val="000D4D24"/>
    <w:rsid w:val="000D5C8C"/>
    <w:rsid w:val="000D61F7"/>
    <w:rsid w:val="000D6FFE"/>
    <w:rsid w:val="000D7B26"/>
    <w:rsid w:val="000E093E"/>
    <w:rsid w:val="000E0B83"/>
    <w:rsid w:val="000E1781"/>
    <w:rsid w:val="000E2327"/>
    <w:rsid w:val="000E29DA"/>
    <w:rsid w:val="000E34F0"/>
    <w:rsid w:val="000E605E"/>
    <w:rsid w:val="000E63AB"/>
    <w:rsid w:val="000E743B"/>
    <w:rsid w:val="000E74DD"/>
    <w:rsid w:val="000E7610"/>
    <w:rsid w:val="000F06EA"/>
    <w:rsid w:val="000F09CA"/>
    <w:rsid w:val="000F0E13"/>
    <w:rsid w:val="000F1020"/>
    <w:rsid w:val="000F1176"/>
    <w:rsid w:val="000F1638"/>
    <w:rsid w:val="000F19AE"/>
    <w:rsid w:val="000F1AE8"/>
    <w:rsid w:val="000F1F86"/>
    <w:rsid w:val="000F217D"/>
    <w:rsid w:val="000F25FB"/>
    <w:rsid w:val="000F3D14"/>
    <w:rsid w:val="000F47FC"/>
    <w:rsid w:val="000F4B93"/>
    <w:rsid w:val="000F4F5C"/>
    <w:rsid w:val="000F532F"/>
    <w:rsid w:val="000F54FB"/>
    <w:rsid w:val="000F6346"/>
    <w:rsid w:val="000F64D4"/>
    <w:rsid w:val="000F6C50"/>
    <w:rsid w:val="001009D4"/>
    <w:rsid w:val="00101184"/>
    <w:rsid w:val="001016FB"/>
    <w:rsid w:val="00101891"/>
    <w:rsid w:val="00101EF0"/>
    <w:rsid w:val="0010295F"/>
    <w:rsid w:val="00102BF2"/>
    <w:rsid w:val="00103973"/>
    <w:rsid w:val="001039C8"/>
    <w:rsid w:val="00103A35"/>
    <w:rsid w:val="0010456B"/>
    <w:rsid w:val="00104EFD"/>
    <w:rsid w:val="0010536A"/>
    <w:rsid w:val="001059F8"/>
    <w:rsid w:val="00105C22"/>
    <w:rsid w:val="00106CB5"/>
    <w:rsid w:val="00106FAE"/>
    <w:rsid w:val="00107C92"/>
    <w:rsid w:val="001106BE"/>
    <w:rsid w:val="00111556"/>
    <w:rsid w:val="00111D7F"/>
    <w:rsid w:val="00113C38"/>
    <w:rsid w:val="00114A66"/>
    <w:rsid w:val="00114C28"/>
    <w:rsid w:val="0011657B"/>
    <w:rsid w:val="00116C96"/>
    <w:rsid w:val="0011709D"/>
    <w:rsid w:val="001176F8"/>
    <w:rsid w:val="001179E6"/>
    <w:rsid w:val="00117E47"/>
    <w:rsid w:val="00117F1B"/>
    <w:rsid w:val="00121342"/>
    <w:rsid w:val="001213C2"/>
    <w:rsid w:val="0012185E"/>
    <w:rsid w:val="00121CB2"/>
    <w:rsid w:val="00122A01"/>
    <w:rsid w:val="0012376D"/>
    <w:rsid w:val="00124B6C"/>
    <w:rsid w:val="00125699"/>
    <w:rsid w:val="00126A5E"/>
    <w:rsid w:val="00127438"/>
    <w:rsid w:val="0013038E"/>
    <w:rsid w:val="00130692"/>
    <w:rsid w:val="0013202D"/>
    <w:rsid w:val="001320DA"/>
    <w:rsid w:val="001327E9"/>
    <w:rsid w:val="00132AC8"/>
    <w:rsid w:val="0013340C"/>
    <w:rsid w:val="00133958"/>
    <w:rsid w:val="00134639"/>
    <w:rsid w:val="00134789"/>
    <w:rsid w:val="00134C7F"/>
    <w:rsid w:val="00135CD9"/>
    <w:rsid w:val="001370B8"/>
    <w:rsid w:val="001417C4"/>
    <w:rsid w:val="0014356F"/>
    <w:rsid w:val="00144F66"/>
    <w:rsid w:val="00145B6B"/>
    <w:rsid w:val="00145CB7"/>
    <w:rsid w:val="00150382"/>
    <w:rsid w:val="0015129E"/>
    <w:rsid w:val="00151D8E"/>
    <w:rsid w:val="00151F7B"/>
    <w:rsid w:val="00152485"/>
    <w:rsid w:val="00154115"/>
    <w:rsid w:val="001558F0"/>
    <w:rsid w:val="00157207"/>
    <w:rsid w:val="00157E28"/>
    <w:rsid w:val="00160279"/>
    <w:rsid w:val="00160C06"/>
    <w:rsid w:val="001615D6"/>
    <w:rsid w:val="0016192D"/>
    <w:rsid w:val="00161EB7"/>
    <w:rsid w:val="001620E7"/>
    <w:rsid w:val="0016245C"/>
    <w:rsid w:val="00162ADC"/>
    <w:rsid w:val="00163B87"/>
    <w:rsid w:val="00165B0F"/>
    <w:rsid w:val="001660B7"/>
    <w:rsid w:val="00167039"/>
    <w:rsid w:val="00167FCC"/>
    <w:rsid w:val="0017066F"/>
    <w:rsid w:val="00170B12"/>
    <w:rsid w:val="001711F6"/>
    <w:rsid w:val="001718AE"/>
    <w:rsid w:val="001732B0"/>
    <w:rsid w:val="001734D7"/>
    <w:rsid w:val="00175E02"/>
    <w:rsid w:val="00176402"/>
    <w:rsid w:val="00176CD5"/>
    <w:rsid w:val="00177272"/>
    <w:rsid w:val="00180AF2"/>
    <w:rsid w:val="001818B3"/>
    <w:rsid w:val="00181970"/>
    <w:rsid w:val="0018199F"/>
    <w:rsid w:val="00181CE3"/>
    <w:rsid w:val="00184069"/>
    <w:rsid w:val="0018445F"/>
    <w:rsid w:val="00185C3E"/>
    <w:rsid w:val="00186724"/>
    <w:rsid w:val="001867FB"/>
    <w:rsid w:val="001903F5"/>
    <w:rsid w:val="00191406"/>
    <w:rsid w:val="00191D71"/>
    <w:rsid w:val="0019355D"/>
    <w:rsid w:val="0019655F"/>
    <w:rsid w:val="00196F13"/>
    <w:rsid w:val="001970B4"/>
    <w:rsid w:val="001973A6"/>
    <w:rsid w:val="001973C4"/>
    <w:rsid w:val="001A039D"/>
    <w:rsid w:val="001A0C0D"/>
    <w:rsid w:val="001A117B"/>
    <w:rsid w:val="001A2DED"/>
    <w:rsid w:val="001A38C6"/>
    <w:rsid w:val="001A3A37"/>
    <w:rsid w:val="001A3C14"/>
    <w:rsid w:val="001A3C71"/>
    <w:rsid w:val="001A4CDD"/>
    <w:rsid w:val="001A56E5"/>
    <w:rsid w:val="001A6162"/>
    <w:rsid w:val="001A6357"/>
    <w:rsid w:val="001A65EA"/>
    <w:rsid w:val="001A6A4D"/>
    <w:rsid w:val="001A6B27"/>
    <w:rsid w:val="001A7423"/>
    <w:rsid w:val="001A7C72"/>
    <w:rsid w:val="001B03E0"/>
    <w:rsid w:val="001B1B1D"/>
    <w:rsid w:val="001B1E5E"/>
    <w:rsid w:val="001B517D"/>
    <w:rsid w:val="001B60FE"/>
    <w:rsid w:val="001B6601"/>
    <w:rsid w:val="001B6AB0"/>
    <w:rsid w:val="001C04FC"/>
    <w:rsid w:val="001C1B3C"/>
    <w:rsid w:val="001C1BF6"/>
    <w:rsid w:val="001C1F9E"/>
    <w:rsid w:val="001C32F4"/>
    <w:rsid w:val="001C3F47"/>
    <w:rsid w:val="001C4586"/>
    <w:rsid w:val="001C57B8"/>
    <w:rsid w:val="001C6661"/>
    <w:rsid w:val="001C6AD5"/>
    <w:rsid w:val="001C77E6"/>
    <w:rsid w:val="001C7B92"/>
    <w:rsid w:val="001D0309"/>
    <w:rsid w:val="001D101F"/>
    <w:rsid w:val="001D11A6"/>
    <w:rsid w:val="001D21C9"/>
    <w:rsid w:val="001D2BB1"/>
    <w:rsid w:val="001D318C"/>
    <w:rsid w:val="001D4B34"/>
    <w:rsid w:val="001D5AA7"/>
    <w:rsid w:val="001D5C4A"/>
    <w:rsid w:val="001D7126"/>
    <w:rsid w:val="001D779F"/>
    <w:rsid w:val="001E0C9D"/>
    <w:rsid w:val="001E2D99"/>
    <w:rsid w:val="001E2EEA"/>
    <w:rsid w:val="001E2FA5"/>
    <w:rsid w:val="001E36C5"/>
    <w:rsid w:val="001E4BB8"/>
    <w:rsid w:val="001E54E5"/>
    <w:rsid w:val="001E56B7"/>
    <w:rsid w:val="001E57EF"/>
    <w:rsid w:val="001E5A50"/>
    <w:rsid w:val="001E5BC6"/>
    <w:rsid w:val="001E5D12"/>
    <w:rsid w:val="001E6234"/>
    <w:rsid w:val="001E64C1"/>
    <w:rsid w:val="001E72A3"/>
    <w:rsid w:val="001E7898"/>
    <w:rsid w:val="001E78F5"/>
    <w:rsid w:val="001E7C67"/>
    <w:rsid w:val="001F0695"/>
    <w:rsid w:val="001F155B"/>
    <w:rsid w:val="001F2878"/>
    <w:rsid w:val="001F503E"/>
    <w:rsid w:val="001F55CC"/>
    <w:rsid w:val="002003F0"/>
    <w:rsid w:val="00200894"/>
    <w:rsid w:val="00202709"/>
    <w:rsid w:val="002029B5"/>
    <w:rsid w:val="00203C98"/>
    <w:rsid w:val="00205476"/>
    <w:rsid w:val="0020603E"/>
    <w:rsid w:val="002064FF"/>
    <w:rsid w:val="00206ED3"/>
    <w:rsid w:val="002101A3"/>
    <w:rsid w:val="002101FF"/>
    <w:rsid w:val="00210812"/>
    <w:rsid w:val="002110CE"/>
    <w:rsid w:val="002124B1"/>
    <w:rsid w:val="00212886"/>
    <w:rsid w:val="00212B2A"/>
    <w:rsid w:val="00213271"/>
    <w:rsid w:val="00213813"/>
    <w:rsid w:val="002145D1"/>
    <w:rsid w:val="00214F32"/>
    <w:rsid w:val="00216711"/>
    <w:rsid w:val="00217B26"/>
    <w:rsid w:val="002200DF"/>
    <w:rsid w:val="002201A9"/>
    <w:rsid w:val="00220486"/>
    <w:rsid w:val="002204D5"/>
    <w:rsid w:val="002206E2"/>
    <w:rsid w:val="002211AA"/>
    <w:rsid w:val="002213B5"/>
    <w:rsid w:val="00224009"/>
    <w:rsid w:val="002243C5"/>
    <w:rsid w:val="002249C3"/>
    <w:rsid w:val="00224A73"/>
    <w:rsid w:val="00224AE0"/>
    <w:rsid w:val="00225902"/>
    <w:rsid w:val="00225E1E"/>
    <w:rsid w:val="0022618F"/>
    <w:rsid w:val="002261A0"/>
    <w:rsid w:val="00226B01"/>
    <w:rsid w:val="00226BCB"/>
    <w:rsid w:val="00226F7D"/>
    <w:rsid w:val="00227169"/>
    <w:rsid w:val="00227B5C"/>
    <w:rsid w:val="00227ED7"/>
    <w:rsid w:val="002309D2"/>
    <w:rsid w:val="00230D10"/>
    <w:rsid w:val="002318F3"/>
    <w:rsid w:val="00231A7D"/>
    <w:rsid w:val="00232372"/>
    <w:rsid w:val="00233597"/>
    <w:rsid w:val="002357DC"/>
    <w:rsid w:val="002376A2"/>
    <w:rsid w:val="00240304"/>
    <w:rsid w:val="00240938"/>
    <w:rsid w:val="00240AD8"/>
    <w:rsid w:val="00240CFA"/>
    <w:rsid w:val="00242AD8"/>
    <w:rsid w:val="00242D60"/>
    <w:rsid w:val="00244224"/>
    <w:rsid w:val="00244805"/>
    <w:rsid w:val="00245A31"/>
    <w:rsid w:val="00247856"/>
    <w:rsid w:val="00250162"/>
    <w:rsid w:val="002502F7"/>
    <w:rsid w:val="0025147A"/>
    <w:rsid w:val="00251B6A"/>
    <w:rsid w:val="002521E2"/>
    <w:rsid w:val="00252956"/>
    <w:rsid w:val="00252B99"/>
    <w:rsid w:val="00254053"/>
    <w:rsid w:val="002541E6"/>
    <w:rsid w:val="00254B97"/>
    <w:rsid w:val="00254C10"/>
    <w:rsid w:val="00254E4C"/>
    <w:rsid w:val="00254F52"/>
    <w:rsid w:val="0025639D"/>
    <w:rsid w:val="00256A11"/>
    <w:rsid w:val="00256A6C"/>
    <w:rsid w:val="00256DDF"/>
    <w:rsid w:val="00257B4E"/>
    <w:rsid w:val="00257E33"/>
    <w:rsid w:val="002608D9"/>
    <w:rsid w:val="00261D74"/>
    <w:rsid w:val="00262C8F"/>
    <w:rsid w:val="00262D93"/>
    <w:rsid w:val="00264569"/>
    <w:rsid w:val="002647AA"/>
    <w:rsid w:val="00265378"/>
    <w:rsid w:val="00266198"/>
    <w:rsid w:val="0026675C"/>
    <w:rsid w:val="00266908"/>
    <w:rsid w:val="002669A9"/>
    <w:rsid w:val="00266A5E"/>
    <w:rsid w:val="002702D5"/>
    <w:rsid w:val="00270E77"/>
    <w:rsid w:val="00272D6D"/>
    <w:rsid w:val="00273E12"/>
    <w:rsid w:val="002740EC"/>
    <w:rsid w:val="002742F5"/>
    <w:rsid w:val="0027439D"/>
    <w:rsid w:val="002750AC"/>
    <w:rsid w:val="00275F46"/>
    <w:rsid w:val="002765AD"/>
    <w:rsid w:val="00276E02"/>
    <w:rsid w:val="00277C42"/>
    <w:rsid w:val="00277C54"/>
    <w:rsid w:val="00277F8C"/>
    <w:rsid w:val="00280147"/>
    <w:rsid w:val="00280454"/>
    <w:rsid w:val="0028045D"/>
    <w:rsid w:val="00280799"/>
    <w:rsid w:val="002808CB"/>
    <w:rsid w:val="00281D1C"/>
    <w:rsid w:val="002826BB"/>
    <w:rsid w:val="002841A5"/>
    <w:rsid w:val="00286283"/>
    <w:rsid w:val="00286696"/>
    <w:rsid w:val="00286DEE"/>
    <w:rsid w:val="00287E62"/>
    <w:rsid w:val="00290398"/>
    <w:rsid w:val="00290A75"/>
    <w:rsid w:val="00290BED"/>
    <w:rsid w:val="00290D6A"/>
    <w:rsid w:val="00291B4B"/>
    <w:rsid w:val="00291BAA"/>
    <w:rsid w:val="00292ACC"/>
    <w:rsid w:val="002933A9"/>
    <w:rsid w:val="00293982"/>
    <w:rsid w:val="00293E05"/>
    <w:rsid w:val="00294088"/>
    <w:rsid w:val="002957FE"/>
    <w:rsid w:val="002969EC"/>
    <w:rsid w:val="00297456"/>
    <w:rsid w:val="00297D53"/>
    <w:rsid w:val="002A0C5C"/>
    <w:rsid w:val="002A1DCA"/>
    <w:rsid w:val="002A1F75"/>
    <w:rsid w:val="002A23CC"/>
    <w:rsid w:val="002A40F8"/>
    <w:rsid w:val="002A4968"/>
    <w:rsid w:val="002A736E"/>
    <w:rsid w:val="002B0E27"/>
    <w:rsid w:val="002B2834"/>
    <w:rsid w:val="002B2946"/>
    <w:rsid w:val="002B2DD4"/>
    <w:rsid w:val="002B3B53"/>
    <w:rsid w:val="002B3EA5"/>
    <w:rsid w:val="002B3F5E"/>
    <w:rsid w:val="002B4B07"/>
    <w:rsid w:val="002B4CDE"/>
    <w:rsid w:val="002B5633"/>
    <w:rsid w:val="002B56CC"/>
    <w:rsid w:val="002B5CCD"/>
    <w:rsid w:val="002B5FC4"/>
    <w:rsid w:val="002B604D"/>
    <w:rsid w:val="002B6E94"/>
    <w:rsid w:val="002B7842"/>
    <w:rsid w:val="002B7E3F"/>
    <w:rsid w:val="002C0C0E"/>
    <w:rsid w:val="002C0DB7"/>
    <w:rsid w:val="002C0F3D"/>
    <w:rsid w:val="002C129A"/>
    <w:rsid w:val="002C1A95"/>
    <w:rsid w:val="002C2646"/>
    <w:rsid w:val="002C26BE"/>
    <w:rsid w:val="002C4018"/>
    <w:rsid w:val="002C52B8"/>
    <w:rsid w:val="002C5951"/>
    <w:rsid w:val="002C78A2"/>
    <w:rsid w:val="002C7A86"/>
    <w:rsid w:val="002C7BF0"/>
    <w:rsid w:val="002D058B"/>
    <w:rsid w:val="002D1F69"/>
    <w:rsid w:val="002D20C0"/>
    <w:rsid w:val="002D2943"/>
    <w:rsid w:val="002D29BF"/>
    <w:rsid w:val="002D338C"/>
    <w:rsid w:val="002D4E0F"/>
    <w:rsid w:val="002D687F"/>
    <w:rsid w:val="002D6EAE"/>
    <w:rsid w:val="002D7B33"/>
    <w:rsid w:val="002E3E73"/>
    <w:rsid w:val="002E4055"/>
    <w:rsid w:val="002E4217"/>
    <w:rsid w:val="002E46E6"/>
    <w:rsid w:val="002E4710"/>
    <w:rsid w:val="002E52FF"/>
    <w:rsid w:val="002E6A75"/>
    <w:rsid w:val="002E6B1A"/>
    <w:rsid w:val="002E6C09"/>
    <w:rsid w:val="002E70EB"/>
    <w:rsid w:val="002E786C"/>
    <w:rsid w:val="002E7CEC"/>
    <w:rsid w:val="002F143B"/>
    <w:rsid w:val="002F1E87"/>
    <w:rsid w:val="002F3262"/>
    <w:rsid w:val="002F3281"/>
    <w:rsid w:val="002F3C86"/>
    <w:rsid w:val="002F3D15"/>
    <w:rsid w:val="002F46ED"/>
    <w:rsid w:val="002F5C21"/>
    <w:rsid w:val="002F62FC"/>
    <w:rsid w:val="002F6BB5"/>
    <w:rsid w:val="002F74E9"/>
    <w:rsid w:val="00302414"/>
    <w:rsid w:val="00304532"/>
    <w:rsid w:val="0030501A"/>
    <w:rsid w:val="00305452"/>
    <w:rsid w:val="00307EA5"/>
    <w:rsid w:val="0031017B"/>
    <w:rsid w:val="003101D8"/>
    <w:rsid w:val="00311886"/>
    <w:rsid w:val="00313944"/>
    <w:rsid w:val="00313B0B"/>
    <w:rsid w:val="00313CA6"/>
    <w:rsid w:val="00314953"/>
    <w:rsid w:val="00315003"/>
    <w:rsid w:val="00316158"/>
    <w:rsid w:val="003168AA"/>
    <w:rsid w:val="00316F07"/>
    <w:rsid w:val="00317216"/>
    <w:rsid w:val="0031780E"/>
    <w:rsid w:val="00320126"/>
    <w:rsid w:val="00320242"/>
    <w:rsid w:val="00320C21"/>
    <w:rsid w:val="00320C83"/>
    <w:rsid w:val="00321D59"/>
    <w:rsid w:val="00321EC5"/>
    <w:rsid w:val="00323DD6"/>
    <w:rsid w:val="00325462"/>
    <w:rsid w:val="0032664A"/>
    <w:rsid w:val="00326C7F"/>
    <w:rsid w:val="00327191"/>
    <w:rsid w:val="003274A7"/>
    <w:rsid w:val="00327B3C"/>
    <w:rsid w:val="00330672"/>
    <w:rsid w:val="0033084D"/>
    <w:rsid w:val="00331731"/>
    <w:rsid w:val="0033244F"/>
    <w:rsid w:val="00332D10"/>
    <w:rsid w:val="00333519"/>
    <w:rsid w:val="00333E34"/>
    <w:rsid w:val="0033482B"/>
    <w:rsid w:val="00334D04"/>
    <w:rsid w:val="003353E7"/>
    <w:rsid w:val="00336695"/>
    <w:rsid w:val="00337364"/>
    <w:rsid w:val="0033768B"/>
    <w:rsid w:val="00340174"/>
    <w:rsid w:val="0034033E"/>
    <w:rsid w:val="0034039B"/>
    <w:rsid w:val="0034061D"/>
    <w:rsid w:val="0034083A"/>
    <w:rsid w:val="00340CA3"/>
    <w:rsid w:val="00341243"/>
    <w:rsid w:val="00342615"/>
    <w:rsid w:val="00343637"/>
    <w:rsid w:val="003449EB"/>
    <w:rsid w:val="00346715"/>
    <w:rsid w:val="0034685C"/>
    <w:rsid w:val="00346B4B"/>
    <w:rsid w:val="00346E8E"/>
    <w:rsid w:val="00347456"/>
    <w:rsid w:val="00347D81"/>
    <w:rsid w:val="00347E70"/>
    <w:rsid w:val="00351E5A"/>
    <w:rsid w:val="003536F0"/>
    <w:rsid w:val="003539B3"/>
    <w:rsid w:val="003547EE"/>
    <w:rsid w:val="003552C0"/>
    <w:rsid w:val="003556E7"/>
    <w:rsid w:val="00356250"/>
    <w:rsid w:val="003571F1"/>
    <w:rsid w:val="00357876"/>
    <w:rsid w:val="0036066D"/>
    <w:rsid w:val="003609E5"/>
    <w:rsid w:val="00361B0C"/>
    <w:rsid w:val="00361D8A"/>
    <w:rsid w:val="00361E2C"/>
    <w:rsid w:val="003621FD"/>
    <w:rsid w:val="00362580"/>
    <w:rsid w:val="003636B6"/>
    <w:rsid w:val="003638AA"/>
    <w:rsid w:val="00363C47"/>
    <w:rsid w:val="00364395"/>
    <w:rsid w:val="00364E4F"/>
    <w:rsid w:val="00364E7D"/>
    <w:rsid w:val="00365416"/>
    <w:rsid w:val="0036615B"/>
    <w:rsid w:val="00366F0E"/>
    <w:rsid w:val="00367183"/>
    <w:rsid w:val="00367331"/>
    <w:rsid w:val="003722AB"/>
    <w:rsid w:val="0037499C"/>
    <w:rsid w:val="003756E8"/>
    <w:rsid w:val="00375BA6"/>
    <w:rsid w:val="003765DF"/>
    <w:rsid w:val="003772D8"/>
    <w:rsid w:val="00380756"/>
    <w:rsid w:val="0038165F"/>
    <w:rsid w:val="00382202"/>
    <w:rsid w:val="00382566"/>
    <w:rsid w:val="0038393F"/>
    <w:rsid w:val="00383C2D"/>
    <w:rsid w:val="00384254"/>
    <w:rsid w:val="00384AAC"/>
    <w:rsid w:val="00384D03"/>
    <w:rsid w:val="0038648B"/>
    <w:rsid w:val="0038652C"/>
    <w:rsid w:val="0038675A"/>
    <w:rsid w:val="00386DDA"/>
    <w:rsid w:val="00387536"/>
    <w:rsid w:val="00387E5E"/>
    <w:rsid w:val="00390DA9"/>
    <w:rsid w:val="003916B4"/>
    <w:rsid w:val="00391928"/>
    <w:rsid w:val="00392302"/>
    <w:rsid w:val="0039385C"/>
    <w:rsid w:val="0039440D"/>
    <w:rsid w:val="00394743"/>
    <w:rsid w:val="00395257"/>
    <w:rsid w:val="00395D3F"/>
    <w:rsid w:val="00396336"/>
    <w:rsid w:val="00397E1E"/>
    <w:rsid w:val="00397E91"/>
    <w:rsid w:val="003A069A"/>
    <w:rsid w:val="003A07A3"/>
    <w:rsid w:val="003A0DA8"/>
    <w:rsid w:val="003A14AD"/>
    <w:rsid w:val="003A1924"/>
    <w:rsid w:val="003A1FA4"/>
    <w:rsid w:val="003A21BF"/>
    <w:rsid w:val="003A30F4"/>
    <w:rsid w:val="003A4ADB"/>
    <w:rsid w:val="003A5D7E"/>
    <w:rsid w:val="003A6E3C"/>
    <w:rsid w:val="003A76C7"/>
    <w:rsid w:val="003A7D75"/>
    <w:rsid w:val="003A7E43"/>
    <w:rsid w:val="003B0AE8"/>
    <w:rsid w:val="003B0B45"/>
    <w:rsid w:val="003B0CF7"/>
    <w:rsid w:val="003B10B9"/>
    <w:rsid w:val="003B1915"/>
    <w:rsid w:val="003B19B0"/>
    <w:rsid w:val="003B1B46"/>
    <w:rsid w:val="003B2569"/>
    <w:rsid w:val="003B303F"/>
    <w:rsid w:val="003B3E49"/>
    <w:rsid w:val="003B404C"/>
    <w:rsid w:val="003B5DF1"/>
    <w:rsid w:val="003B60ED"/>
    <w:rsid w:val="003B69F4"/>
    <w:rsid w:val="003B7D16"/>
    <w:rsid w:val="003C13F6"/>
    <w:rsid w:val="003C145F"/>
    <w:rsid w:val="003C1886"/>
    <w:rsid w:val="003C1FDD"/>
    <w:rsid w:val="003C4FE1"/>
    <w:rsid w:val="003C5B3D"/>
    <w:rsid w:val="003C5B8F"/>
    <w:rsid w:val="003C5D24"/>
    <w:rsid w:val="003C768B"/>
    <w:rsid w:val="003D046E"/>
    <w:rsid w:val="003D0900"/>
    <w:rsid w:val="003D0B1B"/>
    <w:rsid w:val="003D0B86"/>
    <w:rsid w:val="003D4B43"/>
    <w:rsid w:val="003D4EE5"/>
    <w:rsid w:val="003D5978"/>
    <w:rsid w:val="003D6E9F"/>
    <w:rsid w:val="003D76B0"/>
    <w:rsid w:val="003D7B47"/>
    <w:rsid w:val="003E048C"/>
    <w:rsid w:val="003E072C"/>
    <w:rsid w:val="003E0E18"/>
    <w:rsid w:val="003E2321"/>
    <w:rsid w:val="003E2791"/>
    <w:rsid w:val="003E3FEE"/>
    <w:rsid w:val="003E41BC"/>
    <w:rsid w:val="003E55AF"/>
    <w:rsid w:val="003E62AF"/>
    <w:rsid w:val="003E6339"/>
    <w:rsid w:val="003E78CE"/>
    <w:rsid w:val="003E798D"/>
    <w:rsid w:val="003F097A"/>
    <w:rsid w:val="003F0A29"/>
    <w:rsid w:val="003F1ECD"/>
    <w:rsid w:val="003F3EA1"/>
    <w:rsid w:val="003F47C8"/>
    <w:rsid w:val="003F4E0E"/>
    <w:rsid w:val="003F4F59"/>
    <w:rsid w:val="003F6C6C"/>
    <w:rsid w:val="003F7357"/>
    <w:rsid w:val="003F7374"/>
    <w:rsid w:val="004001B2"/>
    <w:rsid w:val="0040175C"/>
    <w:rsid w:val="00401EED"/>
    <w:rsid w:val="00403EA2"/>
    <w:rsid w:val="0040440F"/>
    <w:rsid w:val="00404D1C"/>
    <w:rsid w:val="00404F25"/>
    <w:rsid w:val="00406952"/>
    <w:rsid w:val="00406D53"/>
    <w:rsid w:val="004074DE"/>
    <w:rsid w:val="004078A7"/>
    <w:rsid w:val="004103CB"/>
    <w:rsid w:val="0041049E"/>
    <w:rsid w:val="00410A60"/>
    <w:rsid w:val="004138D1"/>
    <w:rsid w:val="00415A47"/>
    <w:rsid w:val="004165A9"/>
    <w:rsid w:val="00416672"/>
    <w:rsid w:val="004172B6"/>
    <w:rsid w:val="00417A88"/>
    <w:rsid w:val="00417E03"/>
    <w:rsid w:val="00420260"/>
    <w:rsid w:val="0042155E"/>
    <w:rsid w:val="00422176"/>
    <w:rsid w:val="00422C9C"/>
    <w:rsid w:val="00422DD2"/>
    <w:rsid w:val="00423A92"/>
    <w:rsid w:val="00425A4C"/>
    <w:rsid w:val="00426AEB"/>
    <w:rsid w:val="004271B0"/>
    <w:rsid w:val="00427233"/>
    <w:rsid w:val="00427A70"/>
    <w:rsid w:val="00427C7D"/>
    <w:rsid w:val="004304CA"/>
    <w:rsid w:val="00433DF1"/>
    <w:rsid w:val="00434DC6"/>
    <w:rsid w:val="00434FC2"/>
    <w:rsid w:val="00435460"/>
    <w:rsid w:val="004363F0"/>
    <w:rsid w:val="00436C6E"/>
    <w:rsid w:val="00436E66"/>
    <w:rsid w:val="004375ED"/>
    <w:rsid w:val="00437DA2"/>
    <w:rsid w:val="0044026F"/>
    <w:rsid w:val="004408B0"/>
    <w:rsid w:val="00443AD1"/>
    <w:rsid w:val="0044476C"/>
    <w:rsid w:val="0044515C"/>
    <w:rsid w:val="00445F43"/>
    <w:rsid w:val="0044622D"/>
    <w:rsid w:val="004464FF"/>
    <w:rsid w:val="004475CE"/>
    <w:rsid w:val="00447968"/>
    <w:rsid w:val="00447FD6"/>
    <w:rsid w:val="00450A7E"/>
    <w:rsid w:val="0045169A"/>
    <w:rsid w:val="00451A58"/>
    <w:rsid w:val="00452128"/>
    <w:rsid w:val="0045270D"/>
    <w:rsid w:val="00453A8D"/>
    <w:rsid w:val="00454413"/>
    <w:rsid w:val="00454BEB"/>
    <w:rsid w:val="00455393"/>
    <w:rsid w:val="00455EE5"/>
    <w:rsid w:val="004571B4"/>
    <w:rsid w:val="0046016C"/>
    <w:rsid w:val="00462C1F"/>
    <w:rsid w:val="00463146"/>
    <w:rsid w:val="00463F61"/>
    <w:rsid w:val="004641AF"/>
    <w:rsid w:val="004645F4"/>
    <w:rsid w:val="00465377"/>
    <w:rsid w:val="00466945"/>
    <w:rsid w:val="00466A1F"/>
    <w:rsid w:val="00466C34"/>
    <w:rsid w:val="00467311"/>
    <w:rsid w:val="00467D90"/>
    <w:rsid w:val="0047029F"/>
    <w:rsid w:val="00471CB0"/>
    <w:rsid w:val="00472A92"/>
    <w:rsid w:val="004731BA"/>
    <w:rsid w:val="00473DB5"/>
    <w:rsid w:val="00473E58"/>
    <w:rsid w:val="00473F87"/>
    <w:rsid w:val="00474C11"/>
    <w:rsid w:val="00477707"/>
    <w:rsid w:val="0048030F"/>
    <w:rsid w:val="0048057A"/>
    <w:rsid w:val="004809CB"/>
    <w:rsid w:val="00481327"/>
    <w:rsid w:val="004821F2"/>
    <w:rsid w:val="004825B7"/>
    <w:rsid w:val="004827A3"/>
    <w:rsid w:val="0048284D"/>
    <w:rsid w:val="00483EA1"/>
    <w:rsid w:val="0048435C"/>
    <w:rsid w:val="00484BD8"/>
    <w:rsid w:val="0048614A"/>
    <w:rsid w:val="004864DC"/>
    <w:rsid w:val="00487656"/>
    <w:rsid w:val="00487D2B"/>
    <w:rsid w:val="00490149"/>
    <w:rsid w:val="004902AF"/>
    <w:rsid w:val="004908F3"/>
    <w:rsid w:val="00491229"/>
    <w:rsid w:val="00494723"/>
    <w:rsid w:val="0049508C"/>
    <w:rsid w:val="004953E2"/>
    <w:rsid w:val="004958B9"/>
    <w:rsid w:val="004964E0"/>
    <w:rsid w:val="004969F5"/>
    <w:rsid w:val="00496D2D"/>
    <w:rsid w:val="00497525"/>
    <w:rsid w:val="004976B0"/>
    <w:rsid w:val="004A0203"/>
    <w:rsid w:val="004A08F0"/>
    <w:rsid w:val="004A4E55"/>
    <w:rsid w:val="004A5240"/>
    <w:rsid w:val="004A5FF3"/>
    <w:rsid w:val="004A61E7"/>
    <w:rsid w:val="004A6351"/>
    <w:rsid w:val="004A6825"/>
    <w:rsid w:val="004B16A4"/>
    <w:rsid w:val="004B3535"/>
    <w:rsid w:val="004B39A2"/>
    <w:rsid w:val="004B3B34"/>
    <w:rsid w:val="004B4FBD"/>
    <w:rsid w:val="004B5D70"/>
    <w:rsid w:val="004B62CA"/>
    <w:rsid w:val="004B6CA5"/>
    <w:rsid w:val="004B7D0B"/>
    <w:rsid w:val="004C0F06"/>
    <w:rsid w:val="004C15FB"/>
    <w:rsid w:val="004C3E35"/>
    <w:rsid w:val="004C3F7E"/>
    <w:rsid w:val="004C41E6"/>
    <w:rsid w:val="004C44BF"/>
    <w:rsid w:val="004C47D4"/>
    <w:rsid w:val="004C4EB9"/>
    <w:rsid w:val="004C4F0C"/>
    <w:rsid w:val="004C58C3"/>
    <w:rsid w:val="004C6F07"/>
    <w:rsid w:val="004C773E"/>
    <w:rsid w:val="004D1AFB"/>
    <w:rsid w:val="004D1EB0"/>
    <w:rsid w:val="004D2487"/>
    <w:rsid w:val="004D2B8D"/>
    <w:rsid w:val="004D4033"/>
    <w:rsid w:val="004D40CA"/>
    <w:rsid w:val="004D4DBB"/>
    <w:rsid w:val="004D4F3C"/>
    <w:rsid w:val="004D5F64"/>
    <w:rsid w:val="004D6A66"/>
    <w:rsid w:val="004D7B2A"/>
    <w:rsid w:val="004E06F5"/>
    <w:rsid w:val="004E0FFE"/>
    <w:rsid w:val="004E11AA"/>
    <w:rsid w:val="004E136B"/>
    <w:rsid w:val="004E2CE0"/>
    <w:rsid w:val="004E3AAF"/>
    <w:rsid w:val="004E3E27"/>
    <w:rsid w:val="004E4476"/>
    <w:rsid w:val="004E4513"/>
    <w:rsid w:val="004E55A5"/>
    <w:rsid w:val="004E70F4"/>
    <w:rsid w:val="004E7517"/>
    <w:rsid w:val="004E76A0"/>
    <w:rsid w:val="004E791A"/>
    <w:rsid w:val="004F0568"/>
    <w:rsid w:val="004F0735"/>
    <w:rsid w:val="004F0DF1"/>
    <w:rsid w:val="004F216A"/>
    <w:rsid w:val="004F218F"/>
    <w:rsid w:val="004F3152"/>
    <w:rsid w:val="004F3208"/>
    <w:rsid w:val="004F3D34"/>
    <w:rsid w:val="004F4683"/>
    <w:rsid w:val="004F4940"/>
    <w:rsid w:val="004F5099"/>
    <w:rsid w:val="004F57C8"/>
    <w:rsid w:val="004F5ACF"/>
    <w:rsid w:val="004F5B8B"/>
    <w:rsid w:val="004F72FA"/>
    <w:rsid w:val="004F778E"/>
    <w:rsid w:val="0050060D"/>
    <w:rsid w:val="005021D0"/>
    <w:rsid w:val="00502463"/>
    <w:rsid w:val="00502A17"/>
    <w:rsid w:val="005034B4"/>
    <w:rsid w:val="00504D21"/>
    <w:rsid w:val="00504E7F"/>
    <w:rsid w:val="00505B2E"/>
    <w:rsid w:val="0050695E"/>
    <w:rsid w:val="0050792C"/>
    <w:rsid w:val="00507D7C"/>
    <w:rsid w:val="005117FC"/>
    <w:rsid w:val="005120DC"/>
    <w:rsid w:val="00512B15"/>
    <w:rsid w:val="005140D5"/>
    <w:rsid w:val="00514EC2"/>
    <w:rsid w:val="005156F3"/>
    <w:rsid w:val="00515767"/>
    <w:rsid w:val="00516084"/>
    <w:rsid w:val="0052015D"/>
    <w:rsid w:val="005207A5"/>
    <w:rsid w:val="00520A77"/>
    <w:rsid w:val="00522124"/>
    <w:rsid w:val="005230AF"/>
    <w:rsid w:val="00523DB1"/>
    <w:rsid w:val="00523DFB"/>
    <w:rsid w:val="005247EC"/>
    <w:rsid w:val="00524987"/>
    <w:rsid w:val="0052710F"/>
    <w:rsid w:val="00527210"/>
    <w:rsid w:val="005272F7"/>
    <w:rsid w:val="00530C2F"/>
    <w:rsid w:val="00530DEF"/>
    <w:rsid w:val="00531020"/>
    <w:rsid w:val="005316C5"/>
    <w:rsid w:val="00532511"/>
    <w:rsid w:val="00535671"/>
    <w:rsid w:val="00535E66"/>
    <w:rsid w:val="00536271"/>
    <w:rsid w:val="00537D8C"/>
    <w:rsid w:val="005425D2"/>
    <w:rsid w:val="005425D9"/>
    <w:rsid w:val="0054408B"/>
    <w:rsid w:val="005443C7"/>
    <w:rsid w:val="00544A4A"/>
    <w:rsid w:val="0054542D"/>
    <w:rsid w:val="00545E65"/>
    <w:rsid w:val="00546DA1"/>
    <w:rsid w:val="00546DF6"/>
    <w:rsid w:val="005500F9"/>
    <w:rsid w:val="00550625"/>
    <w:rsid w:val="00550704"/>
    <w:rsid w:val="00550E90"/>
    <w:rsid w:val="00551EBE"/>
    <w:rsid w:val="005524DD"/>
    <w:rsid w:val="005525DA"/>
    <w:rsid w:val="005526EC"/>
    <w:rsid w:val="0055427B"/>
    <w:rsid w:val="00555AC1"/>
    <w:rsid w:val="00556977"/>
    <w:rsid w:val="00556C0D"/>
    <w:rsid w:val="0055728E"/>
    <w:rsid w:val="005574AF"/>
    <w:rsid w:val="00557F69"/>
    <w:rsid w:val="0056154C"/>
    <w:rsid w:val="005616FB"/>
    <w:rsid w:val="00561C09"/>
    <w:rsid w:val="00561EF5"/>
    <w:rsid w:val="00563023"/>
    <w:rsid w:val="005632A1"/>
    <w:rsid w:val="00563FA4"/>
    <w:rsid w:val="005640D4"/>
    <w:rsid w:val="0056481D"/>
    <w:rsid w:val="00564833"/>
    <w:rsid w:val="00564C17"/>
    <w:rsid w:val="00564EDF"/>
    <w:rsid w:val="005662AA"/>
    <w:rsid w:val="005704E5"/>
    <w:rsid w:val="00570AAC"/>
    <w:rsid w:val="00570C71"/>
    <w:rsid w:val="00571471"/>
    <w:rsid w:val="00571FCA"/>
    <w:rsid w:val="005726EB"/>
    <w:rsid w:val="00572BD8"/>
    <w:rsid w:val="00573ABC"/>
    <w:rsid w:val="00573EEA"/>
    <w:rsid w:val="00573F12"/>
    <w:rsid w:val="0057664E"/>
    <w:rsid w:val="005767CC"/>
    <w:rsid w:val="005779F8"/>
    <w:rsid w:val="0058098F"/>
    <w:rsid w:val="005815BC"/>
    <w:rsid w:val="00582BF9"/>
    <w:rsid w:val="00582D43"/>
    <w:rsid w:val="0058345F"/>
    <w:rsid w:val="00583CCE"/>
    <w:rsid w:val="00583FA6"/>
    <w:rsid w:val="00584D83"/>
    <w:rsid w:val="00585D7D"/>
    <w:rsid w:val="005862D7"/>
    <w:rsid w:val="00586969"/>
    <w:rsid w:val="00586D3B"/>
    <w:rsid w:val="00587C8C"/>
    <w:rsid w:val="00587EC7"/>
    <w:rsid w:val="0059005D"/>
    <w:rsid w:val="00593447"/>
    <w:rsid w:val="005956F0"/>
    <w:rsid w:val="00595BD9"/>
    <w:rsid w:val="00596581"/>
    <w:rsid w:val="005A00C8"/>
    <w:rsid w:val="005A0C33"/>
    <w:rsid w:val="005A1066"/>
    <w:rsid w:val="005A12D6"/>
    <w:rsid w:val="005A2740"/>
    <w:rsid w:val="005A3ACD"/>
    <w:rsid w:val="005A3B9A"/>
    <w:rsid w:val="005A4D09"/>
    <w:rsid w:val="005A599F"/>
    <w:rsid w:val="005A5C6F"/>
    <w:rsid w:val="005A62BB"/>
    <w:rsid w:val="005A686B"/>
    <w:rsid w:val="005A7618"/>
    <w:rsid w:val="005B05DB"/>
    <w:rsid w:val="005B0B01"/>
    <w:rsid w:val="005B1D1A"/>
    <w:rsid w:val="005B229C"/>
    <w:rsid w:val="005B323C"/>
    <w:rsid w:val="005B32A9"/>
    <w:rsid w:val="005B6A97"/>
    <w:rsid w:val="005B7721"/>
    <w:rsid w:val="005B7D9C"/>
    <w:rsid w:val="005B7E84"/>
    <w:rsid w:val="005B7F3C"/>
    <w:rsid w:val="005C1617"/>
    <w:rsid w:val="005C2629"/>
    <w:rsid w:val="005C3011"/>
    <w:rsid w:val="005C3410"/>
    <w:rsid w:val="005C4571"/>
    <w:rsid w:val="005C4885"/>
    <w:rsid w:val="005C4BD4"/>
    <w:rsid w:val="005C4BFB"/>
    <w:rsid w:val="005C4C69"/>
    <w:rsid w:val="005C60A7"/>
    <w:rsid w:val="005C71CA"/>
    <w:rsid w:val="005C7B1E"/>
    <w:rsid w:val="005D0206"/>
    <w:rsid w:val="005D0C59"/>
    <w:rsid w:val="005D1322"/>
    <w:rsid w:val="005D2E72"/>
    <w:rsid w:val="005D3D05"/>
    <w:rsid w:val="005D3DF8"/>
    <w:rsid w:val="005D4BAB"/>
    <w:rsid w:val="005D5814"/>
    <w:rsid w:val="005D6263"/>
    <w:rsid w:val="005D6A38"/>
    <w:rsid w:val="005D792A"/>
    <w:rsid w:val="005E0153"/>
    <w:rsid w:val="005E0FC1"/>
    <w:rsid w:val="005E1833"/>
    <w:rsid w:val="005E201C"/>
    <w:rsid w:val="005E22A8"/>
    <w:rsid w:val="005E3A89"/>
    <w:rsid w:val="005E3AC6"/>
    <w:rsid w:val="005E4D48"/>
    <w:rsid w:val="005E5CEC"/>
    <w:rsid w:val="005E767F"/>
    <w:rsid w:val="005F06F4"/>
    <w:rsid w:val="005F1AAB"/>
    <w:rsid w:val="005F2EAB"/>
    <w:rsid w:val="005F380A"/>
    <w:rsid w:val="005F3918"/>
    <w:rsid w:val="005F452B"/>
    <w:rsid w:val="005F6310"/>
    <w:rsid w:val="005F6D0F"/>
    <w:rsid w:val="005F7DFF"/>
    <w:rsid w:val="0060093E"/>
    <w:rsid w:val="00601A33"/>
    <w:rsid w:val="006024BD"/>
    <w:rsid w:val="0060371E"/>
    <w:rsid w:val="00603925"/>
    <w:rsid w:val="00604456"/>
    <w:rsid w:val="00605977"/>
    <w:rsid w:val="00605C73"/>
    <w:rsid w:val="00605FF6"/>
    <w:rsid w:val="00606B61"/>
    <w:rsid w:val="00607236"/>
    <w:rsid w:val="00607300"/>
    <w:rsid w:val="00610537"/>
    <w:rsid w:val="0061053D"/>
    <w:rsid w:val="00610F18"/>
    <w:rsid w:val="00611860"/>
    <w:rsid w:val="00611A4D"/>
    <w:rsid w:val="00611E14"/>
    <w:rsid w:val="00612A0F"/>
    <w:rsid w:val="00612DF0"/>
    <w:rsid w:val="006138C9"/>
    <w:rsid w:val="00613D43"/>
    <w:rsid w:val="006146B6"/>
    <w:rsid w:val="0061512E"/>
    <w:rsid w:val="0061604E"/>
    <w:rsid w:val="00620709"/>
    <w:rsid w:val="0062232C"/>
    <w:rsid w:val="006223E4"/>
    <w:rsid w:val="00623306"/>
    <w:rsid w:val="006233FE"/>
    <w:rsid w:val="00623490"/>
    <w:rsid w:val="0062483C"/>
    <w:rsid w:val="006257E0"/>
    <w:rsid w:val="00625A7A"/>
    <w:rsid w:val="00626225"/>
    <w:rsid w:val="00626525"/>
    <w:rsid w:val="00626543"/>
    <w:rsid w:val="00630696"/>
    <w:rsid w:val="006312FC"/>
    <w:rsid w:val="0063175F"/>
    <w:rsid w:val="00631820"/>
    <w:rsid w:val="00631AB0"/>
    <w:rsid w:val="00632E20"/>
    <w:rsid w:val="00633181"/>
    <w:rsid w:val="006333BB"/>
    <w:rsid w:val="00635380"/>
    <w:rsid w:val="0063594B"/>
    <w:rsid w:val="00635AFC"/>
    <w:rsid w:val="0063646B"/>
    <w:rsid w:val="00636D1A"/>
    <w:rsid w:val="00637144"/>
    <w:rsid w:val="0063792A"/>
    <w:rsid w:val="00640356"/>
    <w:rsid w:val="00640543"/>
    <w:rsid w:val="00641FA2"/>
    <w:rsid w:val="0064250C"/>
    <w:rsid w:val="00642BA0"/>
    <w:rsid w:val="00642CE9"/>
    <w:rsid w:val="0064398B"/>
    <w:rsid w:val="00644F68"/>
    <w:rsid w:val="00645422"/>
    <w:rsid w:val="00646C84"/>
    <w:rsid w:val="00647168"/>
    <w:rsid w:val="006471CD"/>
    <w:rsid w:val="00647710"/>
    <w:rsid w:val="006478BA"/>
    <w:rsid w:val="00647EE9"/>
    <w:rsid w:val="00650310"/>
    <w:rsid w:val="006505D1"/>
    <w:rsid w:val="00651033"/>
    <w:rsid w:val="0065107B"/>
    <w:rsid w:val="00651D4E"/>
    <w:rsid w:val="00651F5A"/>
    <w:rsid w:val="0065296A"/>
    <w:rsid w:val="006541AA"/>
    <w:rsid w:val="006559EF"/>
    <w:rsid w:val="0065605F"/>
    <w:rsid w:val="0065624D"/>
    <w:rsid w:val="0065688E"/>
    <w:rsid w:val="00656A64"/>
    <w:rsid w:val="00656E3C"/>
    <w:rsid w:val="006577F9"/>
    <w:rsid w:val="0066150B"/>
    <w:rsid w:val="00661807"/>
    <w:rsid w:val="00661E06"/>
    <w:rsid w:val="006621CF"/>
    <w:rsid w:val="006643C1"/>
    <w:rsid w:val="00665E08"/>
    <w:rsid w:val="00666D57"/>
    <w:rsid w:val="00666ECA"/>
    <w:rsid w:val="006673E7"/>
    <w:rsid w:val="00670BD6"/>
    <w:rsid w:val="00670DC1"/>
    <w:rsid w:val="00671612"/>
    <w:rsid w:val="00672267"/>
    <w:rsid w:val="006723F4"/>
    <w:rsid w:val="00672497"/>
    <w:rsid w:val="00673098"/>
    <w:rsid w:val="00673592"/>
    <w:rsid w:val="00675462"/>
    <w:rsid w:val="006760D9"/>
    <w:rsid w:val="006768B9"/>
    <w:rsid w:val="00677AD8"/>
    <w:rsid w:val="00680D8D"/>
    <w:rsid w:val="00681221"/>
    <w:rsid w:val="006818B1"/>
    <w:rsid w:val="00681B63"/>
    <w:rsid w:val="00681CB8"/>
    <w:rsid w:val="00681CFD"/>
    <w:rsid w:val="00681EAA"/>
    <w:rsid w:val="00682321"/>
    <w:rsid w:val="00682868"/>
    <w:rsid w:val="006850BB"/>
    <w:rsid w:val="0069080B"/>
    <w:rsid w:val="00690CCD"/>
    <w:rsid w:val="006920F8"/>
    <w:rsid w:val="00692A2C"/>
    <w:rsid w:val="006950F6"/>
    <w:rsid w:val="00695CDE"/>
    <w:rsid w:val="00696BE3"/>
    <w:rsid w:val="00696C58"/>
    <w:rsid w:val="00696CE8"/>
    <w:rsid w:val="00697966"/>
    <w:rsid w:val="006979AF"/>
    <w:rsid w:val="006A0C3F"/>
    <w:rsid w:val="006A1090"/>
    <w:rsid w:val="006A5EA8"/>
    <w:rsid w:val="006A5FA2"/>
    <w:rsid w:val="006A615F"/>
    <w:rsid w:val="006A6B2E"/>
    <w:rsid w:val="006A7403"/>
    <w:rsid w:val="006A773A"/>
    <w:rsid w:val="006A7779"/>
    <w:rsid w:val="006A7A2C"/>
    <w:rsid w:val="006B18A2"/>
    <w:rsid w:val="006B196B"/>
    <w:rsid w:val="006B1B38"/>
    <w:rsid w:val="006B1CE7"/>
    <w:rsid w:val="006B2FC5"/>
    <w:rsid w:val="006B4106"/>
    <w:rsid w:val="006B5545"/>
    <w:rsid w:val="006B5AC9"/>
    <w:rsid w:val="006B5D0D"/>
    <w:rsid w:val="006B6F11"/>
    <w:rsid w:val="006B7DE7"/>
    <w:rsid w:val="006C2037"/>
    <w:rsid w:val="006C20CD"/>
    <w:rsid w:val="006C24DB"/>
    <w:rsid w:val="006C2BBF"/>
    <w:rsid w:val="006C2CCA"/>
    <w:rsid w:val="006C3A08"/>
    <w:rsid w:val="006C4B87"/>
    <w:rsid w:val="006C5097"/>
    <w:rsid w:val="006C6C43"/>
    <w:rsid w:val="006C6CB7"/>
    <w:rsid w:val="006C7227"/>
    <w:rsid w:val="006C7D8E"/>
    <w:rsid w:val="006D002F"/>
    <w:rsid w:val="006D04BC"/>
    <w:rsid w:val="006D0738"/>
    <w:rsid w:val="006D142B"/>
    <w:rsid w:val="006D1A33"/>
    <w:rsid w:val="006D1A99"/>
    <w:rsid w:val="006D372A"/>
    <w:rsid w:val="006D4D5E"/>
    <w:rsid w:val="006D5D7E"/>
    <w:rsid w:val="006D6B4F"/>
    <w:rsid w:val="006D6C53"/>
    <w:rsid w:val="006D7844"/>
    <w:rsid w:val="006D7EDE"/>
    <w:rsid w:val="006D7F41"/>
    <w:rsid w:val="006E056E"/>
    <w:rsid w:val="006E0606"/>
    <w:rsid w:val="006E1B68"/>
    <w:rsid w:val="006E4AD3"/>
    <w:rsid w:val="006E5F66"/>
    <w:rsid w:val="006E6140"/>
    <w:rsid w:val="006E68B4"/>
    <w:rsid w:val="006E6FD6"/>
    <w:rsid w:val="006E72CC"/>
    <w:rsid w:val="006E7567"/>
    <w:rsid w:val="006E7FF9"/>
    <w:rsid w:val="006F0B4D"/>
    <w:rsid w:val="006F0BFC"/>
    <w:rsid w:val="006F1928"/>
    <w:rsid w:val="006F21CB"/>
    <w:rsid w:val="006F387D"/>
    <w:rsid w:val="006F3BBC"/>
    <w:rsid w:val="006F467C"/>
    <w:rsid w:val="006F490E"/>
    <w:rsid w:val="006F4CDD"/>
    <w:rsid w:val="006F4D2B"/>
    <w:rsid w:val="006F5003"/>
    <w:rsid w:val="006F5912"/>
    <w:rsid w:val="006F7697"/>
    <w:rsid w:val="006F7B18"/>
    <w:rsid w:val="00700F70"/>
    <w:rsid w:val="00701A2B"/>
    <w:rsid w:val="007028F9"/>
    <w:rsid w:val="00702D99"/>
    <w:rsid w:val="0070380E"/>
    <w:rsid w:val="00703A43"/>
    <w:rsid w:val="007045BE"/>
    <w:rsid w:val="0070507C"/>
    <w:rsid w:val="0070535E"/>
    <w:rsid w:val="00706296"/>
    <w:rsid w:val="007062F5"/>
    <w:rsid w:val="007069B9"/>
    <w:rsid w:val="00706BBA"/>
    <w:rsid w:val="00706CA7"/>
    <w:rsid w:val="007076B8"/>
    <w:rsid w:val="00707752"/>
    <w:rsid w:val="0070799B"/>
    <w:rsid w:val="007079DE"/>
    <w:rsid w:val="007108B5"/>
    <w:rsid w:val="0071170C"/>
    <w:rsid w:val="007117B4"/>
    <w:rsid w:val="007117D9"/>
    <w:rsid w:val="00711D4E"/>
    <w:rsid w:val="00712095"/>
    <w:rsid w:val="00712AC3"/>
    <w:rsid w:val="007135D3"/>
    <w:rsid w:val="00713AE2"/>
    <w:rsid w:val="00714A96"/>
    <w:rsid w:val="00715301"/>
    <w:rsid w:val="0071545B"/>
    <w:rsid w:val="007164D0"/>
    <w:rsid w:val="0071658E"/>
    <w:rsid w:val="00716AA8"/>
    <w:rsid w:val="00717356"/>
    <w:rsid w:val="00717508"/>
    <w:rsid w:val="00720108"/>
    <w:rsid w:val="00720E6A"/>
    <w:rsid w:val="00721946"/>
    <w:rsid w:val="0072265B"/>
    <w:rsid w:val="007226ED"/>
    <w:rsid w:val="00723E24"/>
    <w:rsid w:val="0072430D"/>
    <w:rsid w:val="00724359"/>
    <w:rsid w:val="007266B4"/>
    <w:rsid w:val="00727077"/>
    <w:rsid w:val="00727903"/>
    <w:rsid w:val="007279D4"/>
    <w:rsid w:val="00730C5A"/>
    <w:rsid w:val="0073151B"/>
    <w:rsid w:val="007315CB"/>
    <w:rsid w:val="00732411"/>
    <w:rsid w:val="00732608"/>
    <w:rsid w:val="00732CCE"/>
    <w:rsid w:val="007338F8"/>
    <w:rsid w:val="00735125"/>
    <w:rsid w:val="0073521B"/>
    <w:rsid w:val="00735AF9"/>
    <w:rsid w:val="00735E10"/>
    <w:rsid w:val="00736C4D"/>
    <w:rsid w:val="0074278C"/>
    <w:rsid w:val="00742C44"/>
    <w:rsid w:val="00744226"/>
    <w:rsid w:val="00744DD7"/>
    <w:rsid w:val="0074556A"/>
    <w:rsid w:val="00747D3E"/>
    <w:rsid w:val="00750281"/>
    <w:rsid w:val="00750889"/>
    <w:rsid w:val="00750890"/>
    <w:rsid w:val="0075187F"/>
    <w:rsid w:val="00751DAB"/>
    <w:rsid w:val="00751F8A"/>
    <w:rsid w:val="00752B85"/>
    <w:rsid w:val="00753058"/>
    <w:rsid w:val="007530BE"/>
    <w:rsid w:val="007545F0"/>
    <w:rsid w:val="007547A7"/>
    <w:rsid w:val="00754955"/>
    <w:rsid w:val="00754D58"/>
    <w:rsid w:val="00755165"/>
    <w:rsid w:val="00755C20"/>
    <w:rsid w:val="00755EE2"/>
    <w:rsid w:val="00756B0B"/>
    <w:rsid w:val="0075798E"/>
    <w:rsid w:val="00757E6E"/>
    <w:rsid w:val="007601BC"/>
    <w:rsid w:val="007612A5"/>
    <w:rsid w:val="00761AC1"/>
    <w:rsid w:val="007624E4"/>
    <w:rsid w:val="007631A7"/>
    <w:rsid w:val="00763663"/>
    <w:rsid w:val="0076544B"/>
    <w:rsid w:val="00765790"/>
    <w:rsid w:val="00765C03"/>
    <w:rsid w:val="00766983"/>
    <w:rsid w:val="00766E9E"/>
    <w:rsid w:val="0077076E"/>
    <w:rsid w:val="00770ABE"/>
    <w:rsid w:val="0077118D"/>
    <w:rsid w:val="0077142B"/>
    <w:rsid w:val="00772529"/>
    <w:rsid w:val="00773C23"/>
    <w:rsid w:val="0077584E"/>
    <w:rsid w:val="00775A24"/>
    <w:rsid w:val="00775BFB"/>
    <w:rsid w:val="00776EB5"/>
    <w:rsid w:val="00780947"/>
    <w:rsid w:val="007813AE"/>
    <w:rsid w:val="00781D4D"/>
    <w:rsid w:val="00782147"/>
    <w:rsid w:val="007826BF"/>
    <w:rsid w:val="007836FC"/>
    <w:rsid w:val="00783B16"/>
    <w:rsid w:val="00784509"/>
    <w:rsid w:val="00784D61"/>
    <w:rsid w:val="00785639"/>
    <w:rsid w:val="00785C29"/>
    <w:rsid w:val="00787A65"/>
    <w:rsid w:val="007906F2"/>
    <w:rsid w:val="00790B41"/>
    <w:rsid w:val="00791C47"/>
    <w:rsid w:val="00792A18"/>
    <w:rsid w:val="007933DA"/>
    <w:rsid w:val="00793BFF"/>
    <w:rsid w:val="00795613"/>
    <w:rsid w:val="00795F73"/>
    <w:rsid w:val="007A053E"/>
    <w:rsid w:val="007A0610"/>
    <w:rsid w:val="007A232C"/>
    <w:rsid w:val="007A25C6"/>
    <w:rsid w:val="007A3C63"/>
    <w:rsid w:val="007A4265"/>
    <w:rsid w:val="007A428E"/>
    <w:rsid w:val="007A4510"/>
    <w:rsid w:val="007A4816"/>
    <w:rsid w:val="007A49A7"/>
    <w:rsid w:val="007A4D75"/>
    <w:rsid w:val="007A59E5"/>
    <w:rsid w:val="007A5C86"/>
    <w:rsid w:val="007A7158"/>
    <w:rsid w:val="007A79EF"/>
    <w:rsid w:val="007A7EB5"/>
    <w:rsid w:val="007B0FA9"/>
    <w:rsid w:val="007B200D"/>
    <w:rsid w:val="007B31BF"/>
    <w:rsid w:val="007B3E0E"/>
    <w:rsid w:val="007B41A7"/>
    <w:rsid w:val="007B53FE"/>
    <w:rsid w:val="007B549F"/>
    <w:rsid w:val="007B5CC0"/>
    <w:rsid w:val="007B5FBF"/>
    <w:rsid w:val="007B62D9"/>
    <w:rsid w:val="007C0612"/>
    <w:rsid w:val="007C0E2F"/>
    <w:rsid w:val="007C1D20"/>
    <w:rsid w:val="007C213D"/>
    <w:rsid w:val="007C22ED"/>
    <w:rsid w:val="007C24A1"/>
    <w:rsid w:val="007C24BE"/>
    <w:rsid w:val="007C2E24"/>
    <w:rsid w:val="007C2ED8"/>
    <w:rsid w:val="007C2F0D"/>
    <w:rsid w:val="007C4275"/>
    <w:rsid w:val="007C559A"/>
    <w:rsid w:val="007C6168"/>
    <w:rsid w:val="007C6734"/>
    <w:rsid w:val="007C787B"/>
    <w:rsid w:val="007D1487"/>
    <w:rsid w:val="007D1D1C"/>
    <w:rsid w:val="007D2674"/>
    <w:rsid w:val="007D3C55"/>
    <w:rsid w:val="007D5A9E"/>
    <w:rsid w:val="007D5CF7"/>
    <w:rsid w:val="007D60C3"/>
    <w:rsid w:val="007D615E"/>
    <w:rsid w:val="007D62B9"/>
    <w:rsid w:val="007D67CD"/>
    <w:rsid w:val="007D6A62"/>
    <w:rsid w:val="007D76F4"/>
    <w:rsid w:val="007E0E55"/>
    <w:rsid w:val="007E0FEC"/>
    <w:rsid w:val="007E238E"/>
    <w:rsid w:val="007E266F"/>
    <w:rsid w:val="007E29CA"/>
    <w:rsid w:val="007E3848"/>
    <w:rsid w:val="007E3EA9"/>
    <w:rsid w:val="007E5120"/>
    <w:rsid w:val="007E5433"/>
    <w:rsid w:val="007E5CCC"/>
    <w:rsid w:val="007E715D"/>
    <w:rsid w:val="007F02FD"/>
    <w:rsid w:val="007F0567"/>
    <w:rsid w:val="007F0836"/>
    <w:rsid w:val="007F0DE0"/>
    <w:rsid w:val="007F11CB"/>
    <w:rsid w:val="007F1206"/>
    <w:rsid w:val="007F2626"/>
    <w:rsid w:val="007F26F2"/>
    <w:rsid w:val="007F2CC5"/>
    <w:rsid w:val="007F30D3"/>
    <w:rsid w:val="007F3209"/>
    <w:rsid w:val="007F3930"/>
    <w:rsid w:val="007F3B1C"/>
    <w:rsid w:val="007F4A66"/>
    <w:rsid w:val="007F587B"/>
    <w:rsid w:val="007F6182"/>
    <w:rsid w:val="007F65FD"/>
    <w:rsid w:val="007F6C2F"/>
    <w:rsid w:val="007F6E05"/>
    <w:rsid w:val="007F6EE0"/>
    <w:rsid w:val="007F7095"/>
    <w:rsid w:val="007F7314"/>
    <w:rsid w:val="007F7467"/>
    <w:rsid w:val="008001F6"/>
    <w:rsid w:val="00801DAF"/>
    <w:rsid w:val="008021F5"/>
    <w:rsid w:val="00803123"/>
    <w:rsid w:val="0080490A"/>
    <w:rsid w:val="00804D49"/>
    <w:rsid w:val="00805A35"/>
    <w:rsid w:val="00805CE9"/>
    <w:rsid w:val="00806724"/>
    <w:rsid w:val="0080694A"/>
    <w:rsid w:val="00806FAE"/>
    <w:rsid w:val="008074CE"/>
    <w:rsid w:val="008105BC"/>
    <w:rsid w:val="008106E9"/>
    <w:rsid w:val="008110A0"/>
    <w:rsid w:val="00811AE1"/>
    <w:rsid w:val="008138AE"/>
    <w:rsid w:val="008139DD"/>
    <w:rsid w:val="00814EE4"/>
    <w:rsid w:val="008151DC"/>
    <w:rsid w:val="008154E6"/>
    <w:rsid w:val="00816121"/>
    <w:rsid w:val="00816335"/>
    <w:rsid w:val="00816765"/>
    <w:rsid w:val="00816783"/>
    <w:rsid w:val="00817EEA"/>
    <w:rsid w:val="00820AC7"/>
    <w:rsid w:val="00820D30"/>
    <w:rsid w:val="008211E4"/>
    <w:rsid w:val="00821537"/>
    <w:rsid w:val="008219F9"/>
    <w:rsid w:val="00822521"/>
    <w:rsid w:val="00823D9C"/>
    <w:rsid w:val="008241B8"/>
    <w:rsid w:val="00826206"/>
    <w:rsid w:val="00826703"/>
    <w:rsid w:val="00826B00"/>
    <w:rsid w:val="008270B7"/>
    <w:rsid w:val="008277D1"/>
    <w:rsid w:val="008307D9"/>
    <w:rsid w:val="008309E3"/>
    <w:rsid w:val="008317F8"/>
    <w:rsid w:val="008338D3"/>
    <w:rsid w:val="00835272"/>
    <w:rsid w:val="00835365"/>
    <w:rsid w:val="00840896"/>
    <w:rsid w:val="00840CE7"/>
    <w:rsid w:val="008412DC"/>
    <w:rsid w:val="00841C55"/>
    <w:rsid w:val="00841F6F"/>
    <w:rsid w:val="00842771"/>
    <w:rsid w:val="008428FF"/>
    <w:rsid w:val="008444DE"/>
    <w:rsid w:val="0084510C"/>
    <w:rsid w:val="0084597F"/>
    <w:rsid w:val="00845B60"/>
    <w:rsid w:val="008464F9"/>
    <w:rsid w:val="0084694E"/>
    <w:rsid w:val="00846ACF"/>
    <w:rsid w:val="00847572"/>
    <w:rsid w:val="0084791E"/>
    <w:rsid w:val="008517D4"/>
    <w:rsid w:val="00851ABB"/>
    <w:rsid w:val="00852B22"/>
    <w:rsid w:val="008532D6"/>
    <w:rsid w:val="00853765"/>
    <w:rsid w:val="00854A01"/>
    <w:rsid w:val="00854A04"/>
    <w:rsid w:val="00855A62"/>
    <w:rsid w:val="00855CFE"/>
    <w:rsid w:val="008566F3"/>
    <w:rsid w:val="00856A24"/>
    <w:rsid w:val="00857415"/>
    <w:rsid w:val="00857779"/>
    <w:rsid w:val="00861300"/>
    <w:rsid w:val="008617EA"/>
    <w:rsid w:val="00862A1F"/>
    <w:rsid w:val="00862E45"/>
    <w:rsid w:val="0086325A"/>
    <w:rsid w:val="0086351F"/>
    <w:rsid w:val="00863B90"/>
    <w:rsid w:val="008651E0"/>
    <w:rsid w:val="0087045D"/>
    <w:rsid w:val="00870F66"/>
    <w:rsid w:val="00873784"/>
    <w:rsid w:val="00874416"/>
    <w:rsid w:val="0087590C"/>
    <w:rsid w:val="00880092"/>
    <w:rsid w:val="00880709"/>
    <w:rsid w:val="008815A1"/>
    <w:rsid w:val="00881837"/>
    <w:rsid w:val="00882739"/>
    <w:rsid w:val="00882AB0"/>
    <w:rsid w:val="00883459"/>
    <w:rsid w:val="008838C1"/>
    <w:rsid w:val="00883AEE"/>
    <w:rsid w:val="008841AD"/>
    <w:rsid w:val="00884FAF"/>
    <w:rsid w:val="0088621F"/>
    <w:rsid w:val="00886AAC"/>
    <w:rsid w:val="0088793B"/>
    <w:rsid w:val="0089011C"/>
    <w:rsid w:val="008912B3"/>
    <w:rsid w:val="00891B16"/>
    <w:rsid w:val="00891BF9"/>
    <w:rsid w:val="00891D18"/>
    <w:rsid w:val="008932D8"/>
    <w:rsid w:val="008938A3"/>
    <w:rsid w:val="00893FF8"/>
    <w:rsid w:val="00894D45"/>
    <w:rsid w:val="00895620"/>
    <w:rsid w:val="00896185"/>
    <w:rsid w:val="00897BAF"/>
    <w:rsid w:val="008A0CFA"/>
    <w:rsid w:val="008A2693"/>
    <w:rsid w:val="008A2C23"/>
    <w:rsid w:val="008A2C4A"/>
    <w:rsid w:val="008A32DE"/>
    <w:rsid w:val="008A3C67"/>
    <w:rsid w:val="008A42DC"/>
    <w:rsid w:val="008A42FC"/>
    <w:rsid w:val="008A4DC4"/>
    <w:rsid w:val="008A599B"/>
    <w:rsid w:val="008A62F1"/>
    <w:rsid w:val="008A6E81"/>
    <w:rsid w:val="008A718F"/>
    <w:rsid w:val="008A788D"/>
    <w:rsid w:val="008A7EC3"/>
    <w:rsid w:val="008B10F0"/>
    <w:rsid w:val="008B1662"/>
    <w:rsid w:val="008B1E42"/>
    <w:rsid w:val="008B3142"/>
    <w:rsid w:val="008B3780"/>
    <w:rsid w:val="008B4852"/>
    <w:rsid w:val="008B48AC"/>
    <w:rsid w:val="008B4EB5"/>
    <w:rsid w:val="008B6748"/>
    <w:rsid w:val="008B73A0"/>
    <w:rsid w:val="008B7D89"/>
    <w:rsid w:val="008C1F3D"/>
    <w:rsid w:val="008C234D"/>
    <w:rsid w:val="008C23CD"/>
    <w:rsid w:val="008C250C"/>
    <w:rsid w:val="008C5681"/>
    <w:rsid w:val="008C74B3"/>
    <w:rsid w:val="008D01CC"/>
    <w:rsid w:val="008D1D72"/>
    <w:rsid w:val="008D20DD"/>
    <w:rsid w:val="008D32FC"/>
    <w:rsid w:val="008D4080"/>
    <w:rsid w:val="008D4B4B"/>
    <w:rsid w:val="008D5863"/>
    <w:rsid w:val="008D5B15"/>
    <w:rsid w:val="008E0713"/>
    <w:rsid w:val="008E0DB7"/>
    <w:rsid w:val="008E0EF2"/>
    <w:rsid w:val="008E14A5"/>
    <w:rsid w:val="008E16AF"/>
    <w:rsid w:val="008E1795"/>
    <w:rsid w:val="008E24A6"/>
    <w:rsid w:val="008E2977"/>
    <w:rsid w:val="008E3DAC"/>
    <w:rsid w:val="008E531D"/>
    <w:rsid w:val="008E5907"/>
    <w:rsid w:val="008E593C"/>
    <w:rsid w:val="008E6369"/>
    <w:rsid w:val="008E6A86"/>
    <w:rsid w:val="008E705E"/>
    <w:rsid w:val="008E7446"/>
    <w:rsid w:val="008E780F"/>
    <w:rsid w:val="008E7B20"/>
    <w:rsid w:val="008F0083"/>
    <w:rsid w:val="008F0302"/>
    <w:rsid w:val="008F0ED1"/>
    <w:rsid w:val="008F1062"/>
    <w:rsid w:val="008F1128"/>
    <w:rsid w:val="008F29EA"/>
    <w:rsid w:val="008F2BF6"/>
    <w:rsid w:val="008F2BFF"/>
    <w:rsid w:val="008F2D41"/>
    <w:rsid w:val="008F2E2D"/>
    <w:rsid w:val="008F39CE"/>
    <w:rsid w:val="008F3B83"/>
    <w:rsid w:val="008F40F0"/>
    <w:rsid w:val="008F6755"/>
    <w:rsid w:val="008F7136"/>
    <w:rsid w:val="008F7C25"/>
    <w:rsid w:val="00900008"/>
    <w:rsid w:val="00900087"/>
    <w:rsid w:val="009000C2"/>
    <w:rsid w:val="00902690"/>
    <w:rsid w:val="00902E62"/>
    <w:rsid w:val="009035C9"/>
    <w:rsid w:val="00903BC3"/>
    <w:rsid w:val="0090471C"/>
    <w:rsid w:val="00905CC4"/>
    <w:rsid w:val="00907C96"/>
    <w:rsid w:val="009101F6"/>
    <w:rsid w:val="00910578"/>
    <w:rsid w:val="009107A5"/>
    <w:rsid w:val="00915746"/>
    <w:rsid w:val="00915A48"/>
    <w:rsid w:val="00915F97"/>
    <w:rsid w:val="00916433"/>
    <w:rsid w:val="009171B3"/>
    <w:rsid w:val="0091750F"/>
    <w:rsid w:val="00920A79"/>
    <w:rsid w:val="00920B3C"/>
    <w:rsid w:val="009214B8"/>
    <w:rsid w:val="009217EB"/>
    <w:rsid w:val="009220D7"/>
    <w:rsid w:val="009246F8"/>
    <w:rsid w:val="0092480F"/>
    <w:rsid w:val="0092573F"/>
    <w:rsid w:val="00925AB1"/>
    <w:rsid w:val="00925B12"/>
    <w:rsid w:val="009269F6"/>
    <w:rsid w:val="00927CFA"/>
    <w:rsid w:val="00930001"/>
    <w:rsid w:val="0093051E"/>
    <w:rsid w:val="00930675"/>
    <w:rsid w:val="00930E0B"/>
    <w:rsid w:val="00931242"/>
    <w:rsid w:val="0093209B"/>
    <w:rsid w:val="00933833"/>
    <w:rsid w:val="0093399A"/>
    <w:rsid w:val="00934545"/>
    <w:rsid w:val="009353B3"/>
    <w:rsid w:val="0093693B"/>
    <w:rsid w:val="00936DBC"/>
    <w:rsid w:val="0093754B"/>
    <w:rsid w:val="00937787"/>
    <w:rsid w:val="00937D27"/>
    <w:rsid w:val="00941405"/>
    <w:rsid w:val="009422EB"/>
    <w:rsid w:val="009428C3"/>
    <w:rsid w:val="00943CD1"/>
    <w:rsid w:val="00943D01"/>
    <w:rsid w:val="009441A8"/>
    <w:rsid w:val="0094508C"/>
    <w:rsid w:val="009457A5"/>
    <w:rsid w:val="00945FED"/>
    <w:rsid w:val="009471E6"/>
    <w:rsid w:val="009511C7"/>
    <w:rsid w:val="00951A40"/>
    <w:rsid w:val="00951A50"/>
    <w:rsid w:val="00952A4A"/>
    <w:rsid w:val="00952D4B"/>
    <w:rsid w:val="00953062"/>
    <w:rsid w:val="0095317A"/>
    <w:rsid w:val="009532F0"/>
    <w:rsid w:val="009537EE"/>
    <w:rsid w:val="009548DA"/>
    <w:rsid w:val="009549FD"/>
    <w:rsid w:val="00954D60"/>
    <w:rsid w:val="009551D8"/>
    <w:rsid w:val="009557A1"/>
    <w:rsid w:val="0095624E"/>
    <w:rsid w:val="00956303"/>
    <w:rsid w:val="0095639F"/>
    <w:rsid w:val="0095654C"/>
    <w:rsid w:val="00957ED2"/>
    <w:rsid w:val="009616BB"/>
    <w:rsid w:val="00962300"/>
    <w:rsid w:val="00962A79"/>
    <w:rsid w:val="00964F47"/>
    <w:rsid w:val="00964F8F"/>
    <w:rsid w:val="00965416"/>
    <w:rsid w:val="00965AC5"/>
    <w:rsid w:val="00965B55"/>
    <w:rsid w:val="009662FA"/>
    <w:rsid w:val="00966ECA"/>
    <w:rsid w:val="0096768B"/>
    <w:rsid w:val="00970E0E"/>
    <w:rsid w:val="0097131E"/>
    <w:rsid w:val="00971AA7"/>
    <w:rsid w:val="00971C49"/>
    <w:rsid w:val="00972196"/>
    <w:rsid w:val="009730FB"/>
    <w:rsid w:val="0097314D"/>
    <w:rsid w:val="00974816"/>
    <w:rsid w:val="00974E37"/>
    <w:rsid w:val="00975858"/>
    <w:rsid w:val="009758C9"/>
    <w:rsid w:val="009763A1"/>
    <w:rsid w:val="00976AF6"/>
    <w:rsid w:val="00976C8A"/>
    <w:rsid w:val="00976F9F"/>
    <w:rsid w:val="009778E5"/>
    <w:rsid w:val="00980AA8"/>
    <w:rsid w:val="00981E03"/>
    <w:rsid w:val="00982CE2"/>
    <w:rsid w:val="0098315A"/>
    <w:rsid w:val="00983DDE"/>
    <w:rsid w:val="00983EFB"/>
    <w:rsid w:val="00984E5A"/>
    <w:rsid w:val="0098555D"/>
    <w:rsid w:val="0098642E"/>
    <w:rsid w:val="009867BE"/>
    <w:rsid w:val="00986A82"/>
    <w:rsid w:val="0098792D"/>
    <w:rsid w:val="00987DB3"/>
    <w:rsid w:val="00990116"/>
    <w:rsid w:val="00990ACD"/>
    <w:rsid w:val="00990D8F"/>
    <w:rsid w:val="009913AA"/>
    <w:rsid w:val="00991A06"/>
    <w:rsid w:val="00991D01"/>
    <w:rsid w:val="009934AE"/>
    <w:rsid w:val="00993EEB"/>
    <w:rsid w:val="00994128"/>
    <w:rsid w:val="009943D1"/>
    <w:rsid w:val="009945CE"/>
    <w:rsid w:val="0099516A"/>
    <w:rsid w:val="009953A3"/>
    <w:rsid w:val="0099612E"/>
    <w:rsid w:val="009964B2"/>
    <w:rsid w:val="00996D2A"/>
    <w:rsid w:val="009975C8"/>
    <w:rsid w:val="009A01AC"/>
    <w:rsid w:val="009A077D"/>
    <w:rsid w:val="009A0CD2"/>
    <w:rsid w:val="009A0CEE"/>
    <w:rsid w:val="009A10C8"/>
    <w:rsid w:val="009A1710"/>
    <w:rsid w:val="009A21E0"/>
    <w:rsid w:val="009A2527"/>
    <w:rsid w:val="009A267E"/>
    <w:rsid w:val="009A2C53"/>
    <w:rsid w:val="009A2FB1"/>
    <w:rsid w:val="009A303E"/>
    <w:rsid w:val="009A3C12"/>
    <w:rsid w:val="009A44BD"/>
    <w:rsid w:val="009A49C1"/>
    <w:rsid w:val="009A4D81"/>
    <w:rsid w:val="009A5CDA"/>
    <w:rsid w:val="009A5F5E"/>
    <w:rsid w:val="009A6569"/>
    <w:rsid w:val="009A661D"/>
    <w:rsid w:val="009A7D39"/>
    <w:rsid w:val="009B12FD"/>
    <w:rsid w:val="009B161E"/>
    <w:rsid w:val="009B19C7"/>
    <w:rsid w:val="009B30E2"/>
    <w:rsid w:val="009B45D2"/>
    <w:rsid w:val="009B65D4"/>
    <w:rsid w:val="009B709A"/>
    <w:rsid w:val="009B7605"/>
    <w:rsid w:val="009B76AE"/>
    <w:rsid w:val="009C1360"/>
    <w:rsid w:val="009C26D0"/>
    <w:rsid w:val="009C3C97"/>
    <w:rsid w:val="009C3F13"/>
    <w:rsid w:val="009C4F6C"/>
    <w:rsid w:val="009C5E94"/>
    <w:rsid w:val="009C5F33"/>
    <w:rsid w:val="009C6C92"/>
    <w:rsid w:val="009C6CD0"/>
    <w:rsid w:val="009D1853"/>
    <w:rsid w:val="009D228C"/>
    <w:rsid w:val="009D304F"/>
    <w:rsid w:val="009D3145"/>
    <w:rsid w:val="009D32E2"/>
    <w:rsid w:val="009D3B9E"/>
    <w:rsid w:val="009D40F6"/>
    <w:rsid w:val="009D5878"/>
    <w:rsid w:val="009D66A8"/>
    <w:rsid w:val="009D7259"/>
    <w:rsid w:val="009E0F1F"/>
    <w:rsid w:val="009E116E"/>
    <w:rsid w:val="009E12E7"/>
    <w:rsid w:val="009E1CBB"/>
    <w:rsid w:val="009E22F3"/>
    <w:rsid w:val="009E26D1"/>
    <w:rsid w:val="009E2E66"/>
    <w:rsid w:val="009E35CE"/>
    <w:rsid w:val="009E35EC"/>
    <w:rsid w:val="009E3F90"/>
    <w:rsid w:val="009E414E"/>
    <w:rsid w:val="009E58D0"/>
    <w:rsid w:val="009E6375"/>
    <w:rsid w:val="009F0CF0"/>
    <w:rsid w:val="009F1DFD"/>
    <w:rsid w:val="009F30B4"/>
    <w:rsid w:val="009F32D6"/>
    <w:rsid w:val="009F4670"/>
    <w:rsid w:val="009F4A6D"/>
    <w:rsid w:val="009F60A0"/>
    <w:rsid w:val="009F7EDB"/>
    <w:rsid w:val="00A0100A"/>
    <w:rsid w:val="00A012A1"/>
    <w:rsid w:val="00A01E17"/>
    <w:rsid w:val="00A02FAB"/>
    <w:rsid w:val="00A048DA"/>
    <w:rsid w:val="00A04E1C"/>
    <w:rsid w:val="00A07478"/>
    <w:rsid w:val="00A101F0"/>
    <w:rsid w:val="00A10A75"/>
    <w:rsid w:val="00A10C9F"/>
    <w:rsid w:val="00A10E8E"/>
    <w:rsid w:val="00A124D6"/>
    <w:rsid w:val="00A12CCC"/>
    <w:rsid w:val="00A12EF4"/>
    <w:rsid w:val="00A130C9"/>
    <w:rsid w:val="00A14D47"/>
    <w:rsid w:val="00A150B8"/>
    <w:rsid w:val="00A15D39"/>
    <w:rsid w:val="00A15E21"/>
    <w:rsid w:val="00A16242"/>
    <w:rsid w:val="00A16DDB"/>
    <w:rsid w:val="00A17552"/>
    <w:rsid w:val="00A21152"/>
    <w:rsid w:val="00A215C6"/>
    <w:rsid w:val="00A22DEA"/>
    <w:rsid w:val="00A231C2"/>
    <w:rsid w:val="00A237C4"/>
    <w:rsid w:val="00A23867"/>
    <w:rsid w:val="00A248DE"/>
    <w:rsid w:val="00A25FF1"/>
    <w:rsid w:val="00A2608C"/>
    <w:rsid w:val="00A26FFC"/>
    <w:rsid w:val="00A2730C"/>
    <w:rsid w:val="00A27685"/>
    <w:rsid w:val="00A2770B"/>
    <w:rsid w:val="00A30F6D"/>
    <w:rsid w:val="00A30F85"/>
    <w:rsid w:val="00A30F88"/>
    <w:rsid w:val="00A31670"/>
    <w:rsid w:val="00A318E8"/>
    <w:rsid w:val="00A32727"/>
    <w:rsid w:val="00A32D33"/>
    <w:rsid w:val="00A32F05"/>
    <w:rsid w:val="00A34760"/>
    <w:rsid w:val="00A34AB3"/>
    <w:rsid w:val="00A34BD8"/>
    <w:rsid w:val="00A357B5"/>
    <w:rsid w:val="00A36567"/>
    <w:rsid w:val="00A4073A"/>
    <w:rsid w:val="00A42937"/>
    <w:rsid w:val="00A42E0B"/>
    <w:rsid w:val="00A4398C"/>
    <w:rsid w:val="00A43B3B"/>
    <w:rsid w:val="00A43DD3"/>
    <w:rsid w:val="00A4471A"/>
    <w:rsid w:val="00A44E5C"/>
    <w:rsid w:val="00A4557D"/>
    <w:rsid w:val="00A46598"/>
    <w:rsid w:val="00A472CF"/>
    <w:rsid w:val="00A478CD"/>
    <w:rsid w:val="00A50FD5"/>
    <w:rsid w:val="00A53F70"/>
    <w:rsid w:val="00A54913"/>
    <w:rsid w:val="00A55487"/>
    <w:rsid w:val="00A55942"/>
    <w:rsid w:val="00A55D34"/>
    <w:rsid w:val="00A568E7"/>
    <w:rsid w:val="00A57982"/>
    <w:rsid w:val="00A605A3"/>
    <w:rsid w:val="00A606A3"/>
    <w:rsid w:val="00A61568"/>
    <w:rsid w:val="00A63B73"/>
    <w:rsid w:val="00A654AD"/>
    <w:rsid w:val="00A65E69"/>
    <w:rsid w:val="00A660B8"/>
    <w:rsid w:val="00A67E5F"/>
    <w:rsid w:val="00A70700"/>
    <w:rsid w:val="00A70EAC"/>
    <w:rsid w:val="00A70F3B"/>
    <w:rsid w:val="00A71CE2"/>
    <w:rsid w:val="00A73C88"/>
    <w:rsid w:val="00A7507A"/>
    <w:rsid w:val="00A750D3"/>
    <w:rsid w:val="00A751A6"/>
    <w:rsid w:val="00A76CD5"/>
    <w:rsid w:val="00A7758E"/>
    <w:rsid w:val="00A77963"/>
    <w:rsid w:val="00A7797F"/>
    <w:rsid w:val="00A81BF4"/>
    <w:rsid w:val="00A821EF"/>
    <w:rsid w:val="00A8255E"/>
    <w:rsid w:val="00A83AAB"/>
    <w:rsid w:val="00A84FC2"/>
    <w:rsid w:val="00A8547D"/>
    <w:rsid w:val="00A85507"/>
    <w:rsid w:val="00A8609F"/>
    <w:rsid w:val="00A86BA9"/>
    <w:rsid w:val="00A86EBB"/>
    <w:rsid w:val="00A87FDD"/>
    <w:rsid w:val="00A90559"/>
    <w:rsid w:val="00A91FAC"/>
    <w:rsid w:val="00A929D2"/>
    <w:rsid w:val="00A94384"/>
    <w:rsid w:val="00A94854"/>
    <w:rsid w:val="00A94DAC"/>
    <w:rsid w:val="00A955ED"/>
    <w:rsid w:val="00A964C8"/>
    <w:rsid w:val="00A978C4"/>
    <w:rsid w:val="00AA0E43"/>
    <w:rsid w:val="00AA2653"/>
    <w:rsid w:val="00AA4CB7"/>
    <w:rsid w:val="00AA4FB2"/>
    <w:rsid w:val="00AA5185"/>
    <w:rsid w:val="00AA5F8B"/>
    <w:rsid w:val="00AA6ADF"/>
    <w:rsid w:val="00AB01B9"/>
    <w:rsid w:val="00AB0977"/>
    <w:rsid w:val="00AB0D8D"/>
    <w:rsid w:val="00AB0DB4"/>
    <w:rsid w:val="00AB0EB4"/>
    <w:rsid w:val="00AB1AC2"/>
    <w:rsid w:val="00AB22CC"/>
    <w:rsid w:val="00AB29AD"/>
    <w:rsid w:val="00AB2E28"/>
    <w:rsid w:val="00AB3187"/>
    <w:rsid w:val="00AB4B79"/>
    <w:rsid w:val="00AB6925"/>
    <w:rsid w:val="00AC03B5"/>
    <w:rsid w:val="00AC1B56"/>
    <w:rsid w:val="00AC1B71"/>
    <w:rsid w:val="00AC2128"/>
    <w:rsid w:val="00AC3581"/>
    <w:rsid w:val="00AC3AE5"/>
    <w:rsid w:val="00AC3DCF"/>
    <w:rsid w:val="00AC45B4"/>
    <w:rsid w:val="00AC50C8"/>
    <w:rsid w:val="00AC66A6"/>
    <w:rsid w:val="00AD15DD"/>
    <w:rsid w:val="00AD1F5E"/>
    <w:rsid w:val="00AD32F1"/>
    <w:rsid w:val="00AD4501"/>
    <w:rsid w:val="00AD4A4E"/>
    <w:rsid w:val="00AD5564"/>
    <w:rsid w:val="00AD67E2"/>
    <w:rsid w:val="00AD6F1E"/>
    <w:rsid w:val="00AD7333"/>
    <w:rsid w:val="00AE0241"/>
    <w:rsid w:val="00AE05FE"/>
    <w:rsid w:val="00AE0CAA"/>
    <w:rsid w:val="00AE12C4"/>
    <w:rsid w:val="00AE12F5"/>
    <w:rsid w:val="00AE1789"/>
    <w:rsid w:val="00AE19A1"/>
    <w:rsid w:val="00AE2780"/>
    <w:rsid w:val="00AE27C6"/>
    <w:rsid w:val="00AE28D3"/>
    <w:rsid w:val="00AE648B"/>
    <w:rsid w:val="00AE68C3"/>
    <w:rsid w:val="00AE76E8"/>
    <w:rsid w:val="00AE7D73"/>
    <w:rsid w:val="00AF00C3"/>
    <w:rsid w:val="00AF020B"/>
    <w:rsid w:val="00AF0D89"/>
    <w:rsid w:val="00AF14BF"/>
    <w:rsid w:val="00AF28ED"/>
    <w:rsid w:val="00AF3607"/>
    <w:rsid w:val="00AF6217"/>
    <w:rsid w:val="00AF7E9E"/>
    <w:rsid w:val="00B000B2"/>
    <w:rsid w:val="00B029F7"/>
    <w:rsid w:val="00B03DF6"/>
    <w:rsid w:val="00B0427F"/>
    <w:rsid w:val="00B0550F"/>
    <w:rsid w:val="00B06895"/>
    <w:rsid w:val="00B070DA"/>
    <w:rsid w:val="00B0722C"/>
    <w:rsid w:val="00B072D5"/>
    <w:rsid w:val="00B07927"/>
    <w:rsid w:val="00B1087B"/>
    <w:rsid w:val="00B10DE5"/>
    <w:rsid w:val="00B11338"/>
    <w:rsid w:val="00B11701"/>
    <w:rsid w:val="00B12114"/>
    <w:rsid w:val="00B12E7F"/>
    <w:rsid w:val="00B144AC"/>
    <w:rsid w:val="00B14C3B"/>
    <w:rsid w:val="00B14F3E"/>
    <w:rsid w:val="00B15CC5"/>
    <w:rsid w:val="00B1789B"/>
    <w:rsid w:val="00B205DF"/>
    <w:rsid w:val="00B215F9"/>
    <w:rsid w:val="00B22123"/>
    <w:rsid w:val="00B2403D"/>
    <w:rsid w:val="00B249AC"/>
    <w:rsid w:val="00B25024"/>
    <w:rsid w:val="00B26BD1"/>
    <w:rsid w:val="00B26D84"/>
    <w:rsid w:val="00B27286"/>
    <w:rsid w:val="00B3003E"/>
    <w:rsid w:val="00B32072"/>
    <w:rsid w:val="00B32253"/>
    <w:rsid w:val="00B32600"/>
    <w:rsid w:val="00B32786"/>
    <w:rsid w:val="00B32B4C"/>
    <w:rsid w:val="00B33256"/>
    <w:rsid w:val="00B33F65"/>
    <w:rsid w:val="00B344EE"/>
    <w:rsid w:val="00B3494A"/>
    <w:rsid w:val="00B34D15"/>
    <w:rsid w:val="00B34DAF"/>
    <w:rsid w:val="00B34F87"/>
    <w:rsid w:val="00B36CFF"/>
    <w:rsid w:val="00B37417"/>
    <w:rsid w:val="00B37D6B"/>
    <w:rsid w:val="00B406AF"/>
    <w:rsid w:val="00B409EE"/>
    <w:rsid w:val="00B40F7A"/>
    <w:rsid w:val="00B4321A"/>
    <w:rsid w:val="00B43308"/>
    <w:rsid w:val="00B43384"/>
    <w:rsid w:val="00B437A8"/>
    <w:rsid w:val="00B43B94"/>
    <w:rsid w:val="00B43FD0"/>
    <w:rsid w:val="00B44631"/>
    <w:rsid w:val="00B447ED"/>
    <w:rsid w:val="00B4491E"/>
    <w:rsid w:val="00B45853"/>
    <w:rsid w:val="00B45A1B"/>
    <w:rsid w:val="00B470FB"/>
    <w:rsid w:val="00B5101A"/>
    <w:rsid w:val="00B528FE"/>
    <w:rsid w:val="00B52AD8"/>
    <w:rsid w:val="00B53E0A"/>
    <w:rsid w:val="00B5413A"/>
    <w:rsid w:val="00B54A22"/>
    <w:rsid w:val="00B55F81"/>
    <w:rsid w:val="00B577D8"/>
    <w:rsid w:val="00B57C17"/>
    <w:rsid w:val="00B57CCB"/>
    <w:rsid w:val="00B6136C"/>
    <w:rsid w:val="00B61745"/>
    <w:rsid w:val="00B61F2C"/>
    <w:rsid w:val="00B621F9"/>
    <w:rsid w:val="00B6233E"/>
    <w:rsid w:val="00B62633"/>
    <w:rsid w:val="00B65257"/>
    <w:rsid w:val="00B65B32"/>
    <w:rsid w:val="00B65E26"/>
    <w:rsid w:val="00B6772D"/>
    <w:rsid w:val="00B71BF1"/>
    <w:rsid w:val="00B73025"/>
    <w:rsid w:val="00B73CD6"/>
    <w:rsid w:val="00B74E11"/>
    <w:rsid w:val="00B7534F"/>
    <w:rsid w:val="00B7568E"/>
    <w:rsid w:val="00B7659F"/>
    <w:rsid w:val="00B76905"/>
    <w:rsid w:val="00B769BB"/>
    <w:rsid w:val="00B7720B"/>
    <w:rsid w:val="00B77AA3"/>
    <w:rsid w:val="00B77EEB"/>
    <w:rsid w:val="00B809AB"/>
    <w:rsid w:val="00B8134B"/>
    <w:rsid w:val="00B81B20"/>
    <w:rsid w:val="00B836F4"/>
    <w:rsid w:val="00B83D67"/>
    <w:rsid w:val="00B84229"/>
    <w:rsid w:val="00B8432D"/>
    <w:rsid w:val="00B866C2"/>
    <w:rsid w:val="00B866FE"/>
    <w:rsid w:val="00B8697F"/>
    <w:rsid w:val="00B876B0"/>
    <w:rsid w:val="00B87BEF"/>
    <w:rsid w:val="00B87E66"/>
    <w:rsid w:val="00B90257"/>
    <w:rsid w:val="00B9101E"/>
    <w:rsid w:val="00B91517"/>
    <w:rsid w:val="00B919D7"/>
    <w:rsid w:val="00B924FD"/>
    <w:rsid w:val="00B92A68"/>
    <w:rsid w:val="00B93656"/>
    <w:rsid w:val="00B93BB4"/>
    <w:rsid w:val="00B94914"/>
    <w:rsid w:val="00B95607"/>
    <w:rsid w:val="00B9563A"/>
    <w:rsid w:val="00B95646"/>
    <w:rsid w:val="00B96326"/>
    <w:rsid w:val="00B96708"/>
    <w:rsid w:val="00B97646"/>
    <w:rsid w:val="00BA0289"/>
    <w:rsid w:val="00BA09CC"/>
    <w:rsid w:val="00BA1AE2"/>
    <w:rsid w:val="00BA33E3"/>
    <w:rsid w:val="00BA5049"/>
    <w:rsid w:val="00BA55DC"/>
    <w:rsid w:val="00BA68ED"/>
    <w:rsid w:val="00BA6986"/>
    <w:rsid w:val="00BA6A90"/>
    <w:rsid w:val="00BA6E73"/>
    <w:rsid w:val="00BA701E"/>
    <w:rsid w:val="00BA7E94"/>
    <w:rsid w:val="00BB05A3"/>
    <w:rsid w:val="00BB0E25"/>
    <w:rsid w:val="00BB2A94"/>
    <w:rsid w:val="00BB326F"/>
    <w:rsid w:val="00BB3E24"/>
    <w:rsid w:val="00BB3EB0"/>
    <w:rsid w:val="00BB4DBB"/>
    <w:rsid w:val="00BB50F8"/>
    <w:rsid w:val="00BB623A"/>
    <w:rsid w:val="00BB6316"/>
    <w:rsid w:val="00BB6492"/>
    <w:rsid w:val="00BB656E"/>
    <w:rsid w:val="00BB7154"/>
    <w:rsid w:val="00BB751E"/>
    <w:rsid w:val="00BC05CE"/>
    <w:rsid w:val="00BC0887"/>
    <w:rsid w:val="00BC18AE"/>
    <w:rsid w:val="00BC195E"/>
    <w:rsid w:val="00BC33D7"/>
    <w:rsid w:val="00BC34BF"/>
    <w:rsid w:val="00BC34ED"/>
    <w:rsid w:val="00BC36C9"/>
    <w:rsid w:val="00BC3704"/>
    <w:rsid w:val="00BC3A1D"/>
    <w:rsid w:val="00BC3B92"/>
    <w:rsid w:val="00BC46FA"/>
    <w:rsid w:val="00BC6963"/>
    <w:rsid w:val="00BC6E62"/>
    <w:rsid w:val="00BC74FA"/>
    <w:rsid w:val="00BC7A9D"/>
    <w:rsid w:val="00BD1A8E"/>
    <w:rsid w:val="00BD2FF8"/>
    <w:rsid w:val="00BD34F4"/>
    <w:rsid w:val="00BD3EEF"/>
    <w:rsid w:val="00BD4F79"/>
    <w:rsid w:val="00BE00D6"/>
    <w:rsid w:val="00BE1962"/>
    <w:rsid w:val="00BE1A61"/>
    <w:rsid w:val="00BE1F60"/>
    <w:rsid w:val="00BE2D54"/>
    <w:rsid w:val="00BE3A89"/>
    <w:rsid w:val="00BE431F"/>
    <w:rsid w:val="00BE4C7C"/>
    <w:rsid w:val="00BE5886"/>
    <w:rsid w:val="00BE6DAC"/>
    <w:rsid w:val="00BE7F5F"/>
    <w:rsid w:val="00BF03B6"/>
    <w:rsid w:val="00BF0852"/>
    <w:rsid w:val="00BF12BF"/>
    <w:rsid w:val="00BF246D"/>
    <w:rsid w:val="00BF2E5E"/>
    <w:rsid w:val="00BF3539"/>
    <w:rsid w:val="00BF4A05"/>
    <w:rsid w:val="00BF6DB3"/>
    <w:rsid w:val="00BF6F50"/>
    <w:rsid w:val="00C0020F"/>
    <w:rsid w:val="00C0048D"/>
    <w:rsid w:val="00C0118B"/>
    <w:rsid w:val="00C01BD8"/>
    <w:rsid w:val="00C02FC0"/>
    <w:rsid w:val="00C03391"/>
    <w:rsid w:val="00C03609"/>
    <w:rsid w:val="00C03AAD"/>
    <w:rsid w:val="00C04794"/>
    <w:rsid w:val="00C050F7"/>
    <w:rsid w:val="00C053F1"/>
    <w:rsid w:val="00C06536"/>
    <w:rsid w:val="00C079EF"/>
    <w:rsid w:val="00C1144B"/>
    <w:rsid w:val="00C135A4"/>
    <w:rsid w:val="00C13768"/>
    <w:rsid w:val="00C153A8"/>
    <w:rsid w:val="00C15670"/>
    <w:rsid w:val="00C1591D"/>
    <w:rsid w:val="00C15BA6"/>
    <w:rsid w:val="00C17D2C"/>
    <w:rsid w:val="00C22108"/>
    <w:rsid w:val="00C22A75"/>
    <w:rsid w:val="00C22F76"/>
    <w:rsid w:val="00C2344E"/>
    <w:rsid w:val="00C23580"/>
    <w:rsid w:val="00C2360E"/>
    <w:rsid w:val="00C236F5"/>
    <w:rsid w:val="00C23704"/>
    <w:rsid w:val="00C23B66"/>
    <w:rsid w:val="00C262CF"/>
    <w:rsid w:val="00C268E6"/>
    <w:rsid w:val="00C315DE"/>
    <w:rsid w:val="00C31869"/>
    <w:rsid w:val="00C31954"/>
    <w:rsid w:val="00C32D6D"/>
    <w:rsid w:val="00C33D57"/>
    <w:rsid w:val="00C3561A"/>
    <w:rsid w:val="00C36F7F"/>
    <w:rsid w:val="00C4046A"/>
    <w:rsid w:val="00C40AB7"/>
    <w:rsid w:val="00C437D2"/>
    <w:rsid w:val="00C44181"/>
    <w:rsid w:val="00C44AA8"/>
    <w:rsid w:val="00C44B78"/>
    <w:rsid w:val="00C46B10"/>
    <w:rsid w:val="00C4739A"/>
    <w:rsid w:val="00C475A8"/>
    <w:rsid w:val="00C47B63"/>
    <w:rsid w:val="00C500D9"/>
    <w:rsid w:val="00C501EE"/>
    <w:rsid w:val="00C50718"/>
    <w:rsid w:val="00C5099A"/>
    <w:rsid w:val="00C518D5"/>
    <w:rsid w:val="00C52680"/>
    <w:rsid w:val="00C5374A"/>
    <w:rsid w:val="00C538C6"/>
    <w:rsid w:val="00C5397F"/>
    <w:rsid w:val="00C54785"/>
    <w:rsid w:val="00C55FC3"/>
    <w:rsid w:val="00C6007F"/>
    <w:rsid w:val="00C60F3C"/>
    <w:rsid w:val="00C612AB"/>
    <w:rsid w:val="00C616A8"/>
    <w:rsid w:val="00C61EB1"/>
    <w:rsid w:val="00C6294B"/>
    <w:rsid w:val="00C62A5F"/>
    <w:rsid w:val="00C63318"/>
    <w:rsid w:val="00C641B2"/>
    <w:rsid w:val="00C65990"/>
    <w:rsid w:val="00C66C21"/>
    <w:rsid w:val="00C70068"/>
    <w:rsid w:val="00C71C68"/>
    <w:rsid w:val="00C721D2"/>
    <w:rsid w:val="00C74749"/>
    <w:rsid w:val="00C75BCC"/>
    <w:rsid w:val="00C75FE2"/>
    <w:rsid w:val="00C76D2D"/>
    <w:rsid w:val="00C7774D"/>
    <w:rsid w:val="00C77A06"/>
    <w:rsid w:val="00C8152D"/>
    <w:rsid w:val="00C8160E"/>
    <w:rsid w:val="00C81C1C"/>
    <w:rsid w:val="00C81F12"/>
    <w:rsid w:val="00C83846"/>
    <w:rsid w:val="00C83D5B"/>
    <w:rsid w:val="00C8408E"/>
    <w:rsid w:val="00C84548"/>
    <w:rsid w:val="00C84CA9"/>
    <w:rsid w:val="00C8537D"/>
    <w:rsid w:val="00C85408"/>
    <w:rsid w:val="00C859CE"/>
    <w:rsid w:val="00C87488"/>
    <w:rsid w:val="00C87900"/>
    <w:rsid w:val="00C8794C"/>
    <w:rsid w:val="00C90161"/>
    <w:rsid w:val="00C901C8"/>
    <w:rsid w:val="00C90698"/>
    <w:rsid w:val="00C927FC"/>
    <w:rsid w:val="00C93260"/>
    <w:rsid w:val="00C93394"/>
    <w:rsid w:val="00C972E6"/>
    <w:rsid w:val="00C978BF"/>
    <w:rsid w:val="00C97E5B"/>
    <w:rsid w:val="00CA0187"/>
    <w:rsid w:val="00CA01FA"/>
    <w:rsid w:val="00CA08EA"/>
    <w:rsid w:val="00CA0A78"/>
    <w:rsid w:val="00CA1393"/>
    <w:rsid w:val="00CA2751"/>
    <w:rsid w:val="00CA2A03"/>
    <w:rsid w:val="00CA309E"/>
    <w:rsid w:val="00CA4BEA"/>
    <w:rsid w:val="00CA4FE7"/>
    <w:rsid w:val="00CA5272"/>
    <w:rsid w:val="00CA5F33"/>
    <w:rsid w:val="00CA63FB"/>
    <w:rsid w:val="00CA6494"/>
    <w:rsid w:val="00CA6636"/>
    <w:rsid w:val="00CA7E1F"/>
    <w:rsid w:val="00CA7F4A"/>
    <w:rsid w:val="00CB0A55"/>
    <w:rsid w:val="00CB1294"/>
    <w:rsid w:val="00CB189E"/>
    <w:rsid w:val="00CB1B10"/>
    <w:rsid w:val="00CB36F9"/>
    <w:rsid w:val="00CB3850"/>
    <w:rsid w:val="00CB3A87"/>
    <w:rsid w:val="00CB3FB5"/>
    <w:rsid w:val="00CB3FF4"/>
    <w:rsid w:val="00CB53E4"/>
    <w:rsid w:val="00CB5D19"/>
    <w:rsid w:val="00CB63AB"/>
    <w:rsid w:val="00CB68C1"/>
    <w:rsid w:val="00CB6A72"/>
    <w:rsid w:val="00CB72A4"/>
    <w:rsid w:val="00CB7636"/>
    <w:rsid w:val="00CB7F80"/>
    <w:rsid w:val="00CB7FFD"/>
    <w:rsid w:val="00CC0701"/>
    <w:rsid w:val="00CC1ADC"/>
    <w:rsid w:val="00CC2168"/>
    <w:rsid w:val="00CC286A"/>
    <w:rsid w:val="00CC4E55"/>
    <w:rsid w:val="00CC4F97"/>
    <w:rsid w:val="00CC581D"/>
    <w:rsid w:val="00CC5CAD"/>
    <w:rsid w:val="00CC6462"/>
    <w:rsid w:val="00CC6C85"/>
    <w:rsid w:val="00CD181E"/>
    <w:rsid w:val="00CD293D"/>
    <w:rsid w:val="00CD368F"/>
    <w:rsid w:val="00CD3A8C"/>
    <w:rsid w:val="00CD458F"/>
    <w:rsid w:val="00CD4A66"/>
    <w:rsid w:val="00CD4E7C"/>
    <w:rsid w:val="00CD54A7"/>
    <w:rsid w:val="00CD640D"/>
    <w:rsid w:val="00CD6509"/>
    <w:rsid w:val="00CD7B9F"/>
    <w:rsid w:val="00CE00CC"/>
    <w:rsid w:val="00CE0256"/>
    <w:rsid w:val="00CE0798"/>
    <w:rsid w:val="00CE1E16"/>
    <w:rsid w:val="00CE292B"/>
    <w:rsid w:val="00CE3D4D"/>
    <w:rsid w:val="00CE3F81"/>
    <w:rsid w:val="00CE5E15"/>
    <w:rsid w:val="00CE72F5"/>
    <w:rsid w:val="00CE7A07"/>
    <w:rsid w:val="00CF05A8"/>
    <w:rsid w:val="00CF063F"/>
    <w:rsid w:val="00CF0C8D"/>
    <w:rsid w:val="00CF2AEA"/>
    <w:rsid w:val="00CF2AF3"/>
    <w:rsid w:val="00CF358E"/>
    <w:rsid w:val="00CF37E8"/>
    <w:rsid w:val="00CF4A0D"/>
    <w:rsid w:val="00CF5475"/>
    <w:rsid w:val="00CF6F0D"/>
    <w:rsid w:val="00D01B27"/>
    <w:rsid w:val="00D02BE8"/>
    <w:rsid w:val="00D037F2"/>
    <w:rsid w:val="00D0398B"/>
    <w:rsid w:val="00D0429D"/>
    <w:rsid w:val="00D0639A"/>
    <w:rsid w:val="00D066C5"/>
    <w:rsid w:val="00D066F0"/>
    <w:rsid w:val="00D068CF"/>
    <w:rsid w:val="00D07485"/>
    <w:rsid w:val="00D078AD"/>
    <w:rsid w:val="00D1029F"/>
    <w:rsid w:val="00D11182"/>
    <w:rsid w:val="00D11ADE"/>
    <w:rsid w:val="00D11AF3"/>
    <w:rsid w:val="00D11B24"/>
    <w:rsid w:val="00D13AD9"/>
    <w:rsid w:val="00D14075"/>
    <w:rsid w:val="00D165D0"/>
    <w:rsid w:val="00D16FBC"/>
    <w:rsid w:val="00D17320"/>
    <w:rsid w:val="00D20F93"/>
    <w:rsid w:val="00D210DF"/>
    <w:rsid w:val="00D21807"/>
    <w:rsid w:val="00D21B0C"/>
    <w:rsid w:val="00D2226E"/>
    <w:rsid w:val="00D226AD"/>
    <w:rsid w:val="00D22ACD"/>
    <w:rsid w:val="00D232C6"/>
    <w:rsid w:val="00D23745"/>
    <w:rsid w:val="00D23BC4"/>
    <w:rsid w:val="00D24ED6"/>
    <w:rsid w:val="00D25076"/>
    <w:rsid w:val="00D25613"/>
    <w:rsid w:val="00D26064"/>
    <w:rsid w:val="00D27162"/>
    <w:rsid w:val="00D2728A"/>
    <w:rsid w:val="00D323B5"/>
    <w:rsid w:val="00D32EEB"/>
    <w:rsid w:val="00D32F27"/>
    <w:rsid w:val="00D33191"/>
    <w:rsid w:val="00D33CC2"/>
    <w:rsid w:val="00D3415C"/>
    <w:rsid w:val="00D350E4"/>
    <w:rsid w:val="00D357B7"/>
    <w:rsid w:val="00D36E60"/>
    <w:rsid w:val="00D36F08"/>
    <w:rsid w:val="00D36F9B"/>
    <w:rsid w:val="00D37602"/>
    <w:rsid w:val="00D37928"/>
    <w:rsid w:val="00D40614"/>
    <w:rsid w:val="00D4089E"/>
    <w:rsid w:val="00D42218"/>
    <w:rsid w:val="00D43185"/>
    <w:rsid w:val="00D443B4"/>
    <w:rsid w:val="00D449F9"/>
    <w:rsid w:val="00D450AF"/>
    <w:rsid w:val="00D476F2"/>
    <w:rsid w:val="00D47B13"/>
    <w:rsid w:val="00D47F6E"/>
    <w:rsid w:val="00D501CE"/>
    <w:rsid w:val="00D51288"/>
    <w:rsid w:val="00D52E09"/>
    <w:rsid w:val="00D53379"/>
    <w:rsid w:val="00D533B1"/>
    <w:rsid w:val="00D5474F"/>
    <w:rsid w:val="00D5534B"/>
    <w:rsid w:val="00D55AA8"/>
    <w:rsid w:val="00D56385"/>
    <w:rsid w:val="00D566E8"/>
    <w:rsid w:val="00D571FC"/>
    <w:rsid w:val="00D5739D"/>
    <w:rsid w:val="00D60E80"/>
    <w:rsid w:val="00D6174E"/>
    <w:rsid w:val="00D6202C"/>
    <w:rsid w:val="00D6345E"/>
    <w:rsid w:val="00D644FB"/>
    <w:rsid w:val="00D6524F"/>
    <w:rsid w:val="00D65652"/>
    <w:rsid w:val="00D65997"/>
    <w:rsid w:val="00D65C3B"/>
    <w:rsid w:val="00D66FEC"/>
    <w:rsid w:val="00D679DD"/>
    <w:rsid w:val="00D67EE3"/>
    <w:rsid w:val="00D711CA"/>
    <w:rsid w:val="00D7180D"/>
    <w:rsid w:val="00D727C1"/>
    <w:rsid w:val="00D72B36"/>
    <w:rsid w:val="00D73A77"/>
    <w:rsid w:val="00D7482E"/>
    <w:rsid w:val="00D759D3"/>
    <w:rsid w:val="00D77E66"/>
    <w:rsid w:val="00D801EB"/>
    <w:rsid w:val="00D80901"/>
    <w:rsid w:val="00D81819"/>
    <w:rsid w:val="00D820E1"/>
    <w:rsid w:val="00D8444B"/>
    <w:rsid w:val="00D84CF4"/>
    <w:rsid w:val="00D85316"/>
    <w:rsid w:val="00D87626"/>
    <w:rsid w:val="00D87A68"/>
    <w:rsid w:val="00D87B5D"/>
    <w:rsid w:val="00D90111"/>
    <w:rsid w:val="00D90E88"/>
    <w:rsid w:val="00D91356"/>
    <w:rsid w:val="00D91CEE"/>
    <w:rsid w:val="00D92E44"/>
    <w:rsid w:val="00D93980"/>
    <w:rsid w:val="00D94296"/>
    <w:rsid w:val="00D94376"/>
    <w:rsid w:val="00D968A1"/>
    <w:rsid w:val="00D96BF0"/>
    <w:rsid w:val="00D97536"/>
    <w:rsid w:val="00D97CB3"/>
    <w:rsid w:val="00DA0C57"/>
    <w:rsid w:val="00DA1114"/>
    <w:rsid w:val="00DA15A9"/>
    <w:rsid w:val="00DA18DB"/>
    <w:rsid w:val="00DA19F4"/>
    <w:rsid w:val="00DA1CB0"/>
    <w:rsid w:val="00DA3593"/>
    <w:rsid w:val="00DA36BC"/>
    <w:rsid w:val="00DA4301"/>
    <w:rsid w:val="00DA4895"/>
    <w:rsid w:val="00DA49F2"/>
    <w:rsid w:val="00DA5477"/>
    <w:rsid w:val="00DA55AF"/>
    <w:rsid w:val="00DA5976"/>
    <w:rsid w:val="00DA744B"/>
    <w:rsid w:val="00DA7B18"/>
    <w:rsid w:val="00DA7DD8"/>
    <w:rsid w:val="00DB01C6"/>
    <w:rsid w:val="00DB04C7"/>
    <w:rsid w:val="00DB06AA"/>
    <w:rsid w:val="00DB078F"/>
    <w:rsid w:val="00DB0A84"/>
    <w:rsid w:val="00DB15DE"/>
    <w:rsid w:val="00DB2629"/>
    <w:rsid w:val="00DB2C99"/>
    <w:rsid w:val="00DB3609"/>
    <w:rsid w:val="00DB3CBC"/>
    <w:rsid w:val="00DB3F13"/>
    <w:rsid w:val="00DB469F"/>
    <w:rsid w:val="00DB4D33"/>
    <w:rsid w:val="00DB539C"/>
    <w:rsid w:val="00DB63DA"/>
    <w:rsid w:val="00DB69F5"/>
    <w:rsid w:val="00DB6D1E"/>
    <w:rsid w:val="00DB7191"/>
    <w:rsid w:val="00DB71A8"/>
    <w:rsid w:val="00DB7599"/>
    <w:rsid w:val="00DC0FB3"/>
    <w:rsid w:val="00DC1838"/>
    <w:rsid w:val="00DC240B"/>
    <w:rsid w:val="00DC25BE"/>
    <w:rsid w:val="00DC331E"/>
    <w:rsid w:val="00DC387B"/>
    <w:rsid w:val="00DC3A5D"/>
    <w:rsid w:val="00DC3F21"/>
    <w:rsid w:val="00DC4559"/>
    <w:rsid w:val="00DC45BF"/>
    <w:rsid w:val="00DC4E43"/>
    <w:rsid w:val="00DC5856"/>
    <w:rsid w:val="00DC6A57"/>
    <w:rsid w:val="00DD1563"/>
    <w:rsid w:val="00DD1581"/>
    <w:rsid w:val="00DD1668"/>
    <w:rsid w:val="00DD1AA0"/>
    <w:rsid w:val="00DD1D2B"/>
    <w:rsid w:val="00DD22CA"/>
    <w:rsid w:val="00DD458C"/>
    <w:rsid w:val="00DD4DC5"/>
    <w:rsid w:val="00DD511C"/>
    <w:rsid w:val="00DD6F97"/>
    <w:rsid w:val="00DD72E0"/>
    <w:rsid w:val="00DD777D"/>
    <w:rsid w:val="00DD7ADA"/>
    <w:rsid w:val="00DD7B46"/>
    <w:rsid w:val="00DE1398"/>
    <w:rsid w:val="00DE19A9"/>
    <w:rsid w:val="00DE2B68"/>
    <w:rsid w:val="00DE3DE8"/>
    <w:rsid w:val="00DE41A9"/>
    <w:rsid w:val="00DE4476"/>
    <w:rsid w:val="00DE5B64"/>
    <w:rsid w:val="00DE6760"/>
    <w:rsid w:val="00DE6DB8"/>
    <w:rsid w:val="00DE7047"/>
    <w:rsid w:val="00DF0032"/>
    <w:rsid w:val="00DF0290"/>
    <w:rsid w:val="00DF0A6A"/>
    <w:rsid w:val="00DF13A3"/>
    <w:rsid w:val="00DF1AAB"/>
    <w:rsid w:val="00DF2A5F"/>
    <w:rsid w:val="00DF338F"/>
    <w:rsid w:val="00DF401E"/>
    <w:rsid w:val="00DF4823"/>
    <w:rsid w:val="00DF4E7D"/>
    <w:rsid w:val="00DF53AF"/>
    <w:rsid w:val="00DF6CC0"/>
    <w:rsid w:val="00DF7514"/>
    <w:rsid w:val="00DF76D7"/>
    <w:rsid w:val="00DF7FAD"/>
    <w:rsid w:val="00E0213E"/>
    <w:rsid w:val="00E03873"/>
    <w:rsid w:val="00E03C0D"/>
    <w:rsid w:val="00E047AF"/>
    <w:rsid w:val="00E06BAB"/>
    <w:rsid w:val="00E06CC6"/>
    <w:rsid w:val="00E06DD8"/>
    <w:rsid w:val="00E07043"/>
    <w:rsid w:val="00E07847"/>
    <w:rsid w:val="00E07E64"/>
    <w:rsid w:val="00E1009C"/>
    <w:rsid w:val="00E10536"/>
    <w:rsid w:val="00E10FB6"/>
    <w:rsid w:val="00E11E8F"/>
    <w:rsid w:val="00E12123"/>
    <w:rsid w:val="00E13384"/>
    <w:rsid w:val="00E14080"/>
    <w:rsid w:val="00E15315"/>
    <w:rsid w:val="00E154CF"/>
    <w:rsid w:val="00E15C2A"/>
    <w:rsid w:val="00E1676C"/>
    <w:rsid w:val="00E1783B"/>
    <w:rsid w:val="00E179C9"/>
    <w:rsid w:val="00E20E05"/>
    <w:rsid w:val="00E22010"/>
    <w:rsid w:val="00E22351"/>
    <w:rsid w:val="00E22593"/>
    <w:rsid w:val="00E24B4C"/>
    <w:rsid w:val="00E24CBE"/>
    <w:rsid w:val="00E2520A"/>
    <w:rsid w:val="00E25978"/>
    <w:rsid w:val="00E26919"/>
    <w:rsid w:val="00E27888"/>
    <w:rsid w:val="00E27BD9"/>
    <w:rsid w:val="00E305E4"/>
    <w:rsid w:val="00E313A8"/>
    <w:rsid w:val="00E31E99"/>
    <w:rsid w:val="00E324E7"/>
    <w:rsid w:val="00E32689"/>
    <w:rsid w:val="00E32AE3"/>
    <w:rsid w:val="00E337F7"/>
    <w:rsid w:val="00E342C4"/>
    <w:rsid w:val="00E34DC0"/>
    <w:rsid w:val="00E35A86"/>
    <w:rsid w:val="00E36688"/>
    <w:rsid w:val="00E37A5F"/>
    <w:rsid w:val="00E40ACB"/>
    <w:rsid w:val="00E41109"/>
    <w:rsid w:val="00E424B2"/>
    <w:rsid w:val="00E4384A"/>
    <w:rsid w:val="00E4399C"/>
    <w:rsid w:val="00E43E50"/>
    <w:rsid w:val="00E45238"/>
    <w:rsid w:val="00E461A2"/>
    <w:rsid w:val="00E4770A"/>
    <w:rsid w:val="00E47C74"/>
    <w:rsid w:val="00E51131"/>
    <w:rsid w:val="00E51868"/>
    <w:rsid w:val="00E52995"/>
    <w:rsid w:val="00E52C12"/>
    <w:rsid w:val="00E53DD8"/>
    <w:rsid w:val="00E53F32"/>
    <w:rsid w:val="00E55776"/>
    <w:rsid w:val="00E579FF"/>
    <w:rsid w:val="00E60814"/>
    <w:rsid w:val="00E60B9D"/>
    <w:rsid w:val="00E6157E"/>
    <w:rsid w:val="00E62CAD"/>
    <w:rsid w:val="00E630A5"/>
    <w:rsid w:val="00E63A78"/>
    <w:rsid w:val="00E6413A"/>
    <w:rsid w:val="00E65DA4"/>
    <w:rsid w:val="00E666B4"/>
    <w:rsid w:val="00E66D52"/>
    <w:rsid w:val="00E70333"/>
    <w:rsid w:val="00E70BDA"/>
    <w:rsid w:val="00E70C9C"/>
    <w:rsid w:val="00E7111E"/>
    <w:rsid w:val="00E711CA"/>
    <w:rsid w:val="00E712C0"/>
    <w:rsid w:val="00E713C5"/>
    <w:rsid w:val="00E725A3"/>
    <w:rsid w:val="00E734DE"/>
    <w:rsid w:val="00E7350B"/>
    <w:rsid w:val="00E747B5"/>
    <w:rsid w:val="00E747CC"/>
    <w:rsid w:val="00E7517F"/>
    <w:rsid w:val="00E75245"/>
    <w:rsid w:val="00E75375"/>
    <w:rsid w:val="00E7549B"/>
    <w:rsid w:val="00E75D21"/>
    <w:rsid w:val="00E766D7"/>
    <w:rsid w:val="00E774B2"/>
    <w:rsid w:val="00E77E03"/>
    <w:rsid w:val="00E77FA0"/>
    <w:rsid w:val="00E80260"/>
    <w:rsid w:val="00E81573"/>
    <w:rsid w:val="00E81DD5"/>
    <w:rsid w:val="00E82503"/>
    <w:rsid w:val="00E84265"/>
    <w:rsid w:val="00E85517"/>
    <w:rsid w:val="00E85999"/>
    <w:rsid w:val="00E86B8B"/>
    <w:rsid w:val="00E870EB"/>
    <w:rsid w:val="00E87757"/>
    <w:rsid w:val="00E90104"/>
    <w:rsid w:val="00E91389"/>
    <w:rsid w:val="00E917E2"/>
    <w:rsid w:val="00E9204A"/>
    <w:rsid w:val="00E92818"/>
    <w:rsid w:val="00E92E09"/>
    <w:rsid w:val="00E93A15"/>
    <w:rsid w:val="00E93CC6"/>
    <w:rsid w:val="00E9436E"/>
    <w:rsid w:val="00E9536D"/>
    <w:rsid w:val="00E97251"/>
    <w:rsid w:val="00E977B3"/>
    <w:rsid w:val="00EA02C6"/>
    <w:rsid w:val="00EA05DF"/>
    <w:rsid w:val="00EA06EB"/>
    <w:rsid w:val="00EA0781"/>
    <w:rsid w:val="00EA0AC3"/>
    <w:rsid w:val="00EA1F08"/>
    <w:rsid w:val="00EA22B7"/>
    <w:rsid w:val="00EA2D2C"/>
    <w:rsid w:val="00EA5317"/>
    <w:rsid w:val="00EA5CA4"/>
    <w:rsid w:val="00EA79CA"/>
    <w:rsid w:val="00EB048C"/>
    <w:rsid w:val="00EB10A9"/>
    <w:rsid w:val="00EB10BD"/>
    <w:rsid w:val="00EB3626"/>
    <w:rsid w:val="00EB5049"/>
    <w:rsid w:val="00EB7DDC"/>
    <w:rsid w:val="00EC09B7"/>
    <w:rsid w:val="00EC33FB"/>
    <w:rsid w:val="00EC483A"/>
    <w:rsid w:val="00EC48FB"/>
    <w:rsid w:val="00EC4A06"/>
    <w:rsid w:val="00EC4F6E"/>
    <w:rsid w:val="00EC558C"/>
    <w:rsid w:val="00EC625D"/>
    <w:rsid w:val="00EC72F4"/>
    <w:rsid w:val="00EC73A8"/>
    <w:rsid w:val="00EC75C7"/>
    <w:rsid w:val="00EC780E"/>
    <w:rsid w:val="00EC7D66"/>
    <w:rsid w:val="00ED066C"/>
    <w:rsid w:val="00ED1973"/>
    <w:rsid w:val="00ED23E8"/>
    <w:rsid w:val="00ED269C"/>
    <w:rsid w:val="00ED2A69"/>
    <w:rsid w:val="00ED4037"/>
    <w:rsid w:val="00ED4641"/>
    <w:rsid w:val="00ED5655"/>
    <w:rsid w:val="00ED589E"/>
    <w:rsid w:val="00ED71A0"/>
    <w:rsid w:val="00ED7506"/>
    <w:rsid w:val="00ED7FD7"/>
    <w:rsid w:val="00EE1B50"/>
    <w:rsid w:val="00EE2372"/>
    <w:rsid w:val="00EE245A"/>
    <w:rsid w:val="00EE41CE"/>
    <w:rsid w:val="00EE4D51"/>
    <w:rsid w:val="00EE515F"/>
    <w:rsid w:val="00EE5430"/>
    <w:rsid w:val="00EE58E0"/>
    <w:rsid w:val="00EE621F"/>
    <w:rsid w:val="00EE6C69"/>
    <w:rsid w:val="00EE78A3"/>
    <w:rsid w:val="00EF01CE"/>
    <w:rsid w:val="00EF0779"/>
    <w:rsid w:val="00EF07E6"/>
    <w:rsid w:val="00EF15C0"/>
    <w:rsid w:val="00EF1792"/>
    <w:rsid w:val="00EF2EB9"/>
    <w:rsid w:val="00EF34EB"/>
    <w:rsid w:val="00EF396D"/>
    <w:rsid w:val="00EF3C1E"/>
    <w:rsid w:val="00EF3D2B"/>
    <w:rsid w:val="00EF4672"/>
    <w:rsid w:val="00EF7693"/>
    <w:rsid w:val="00F001FA"/>
    <w:rsid w:val="00F02222"/>
    <w:rsid w:val="00F02EC1"/>
    <w:rsid w:val="00F04389"/>
    <w:rsid w:val="00F051EA"/>
    <w:rsid w:val="00F05E61"/>
    <w:rsid w:val="00F06785"/>
    <w:rsid w:val="00F06AE9"/>
    <w:rsid w:val="00F06B3A"/>
    <w:rsid w:val="00F07392"/>
    <w:rsid w:val="00F07B46"/>
    <w:rsid w:val="00F07F51"/>
    <w:rsid w:val="00F109B9"/>
    <w:rsid w:val="00F10B21"/>
    <w:rsid w:val="00F12363"/>
    <w:rsid w:val="00F125F4"/>
    <w:rsid w:val="00F12B8B"/>
    <w:rsid w:val="00F12C6E"/>
    <w:rsid w:val="00F13D0B"/>
    <w:rsid w:val="00F13FF7"/>
    <w:rsid w:val="00F1577B"/>
    <w:rsid w:val="00F1678B"/>
    <w:rsid w:val="00F171FF"/>
    <w:rsid w:val="00F17B3F"/>
    <w:rsid w:val="00F20FC5"/>
    <w:rsid w:val="00F21250"/>
    <w:rsid w:val="00F21C42"/>
    <w:rsid w:val="00F21E81"/>
    <w:rsid w:val="00F21FD4"/>
    <w:rsid w:val="00F22D17"/>
    <w:rsid w:val="00F22F9E"/>
    <w:rsid w:val="00F24034"/>
    <w:rsid w:val="00F2446B"/>
    <w:rsid w:val="00F250E6"/>
    <w:rsid w:val="00F25674"/>
    <w:rsid w:val="00F3082F"/>
    <w:rsid w:val="00F32BE2"/>
    <w:rsid w:val="00F32F78"/>
    <w:rsid w:val="00F36FA3"/>
    <w:rsid w:val="00F377AA"/>
    <w:rsid w:val="00F40A96"/>
    <w:rsid w:val="00F4137D"/>
    <w:rsid w:val="00F415FD"/>
    <w:rsid w:val="00F42DDD"/>
    <w:rsid w:val="00F432BF"/>
    <w:rsid w:val="00F4361D"/>
    <w:rsid w:val="00F43E54"/>
    <w:rsid w:val="00F441F8"/>
    <w:rsid w:val="00F44408"/>
    <w:rsid w:val="00F4583D"/>
    <w:rsid w:val="00F46319"/>
    <w:rsid w:val="00F466C2"/>
    <w:rsid w:val="00F46EC6"/>
    <w:rsid w:val="00F50659"/>
    <w:rsid w:val="00F50F3C"/>
    <w:rsid w:val="00F5118F"/>
    <w:rsid w:val="00F51387"/>
    <w:rsid w:val="00F51DE4"/>
    <w:rsid w:val="00F53040"/>
    <w:rsid w:val="00F5490F"/>
    <w:rsid w:val="00F56241"/>
    <w:rsid w:val="00F5653B"/>
    <w:rsid w:val="00F56762"/>
    <w:rsid w:val="00F6069D"/>
    <w:rsid w:val="00F61356"/>
    <w:rsid w:val="00F6140C"/>
    <w:rsid w:val="00F6164E"/>
    <w:rsid w:val="00F61D3E"/>
    <w:rsid w:val="00F625E9"/>
    <w:rsid w:val="00F631AE"/>
    <w:rsid w:val="00F63922"/>
    <w:rsid w:val="00F646C1"/>
    <w:rsid w:val="00F64A11"/>
    <w:rsid w:val="00F65429"/>
    <w:rsid w:val="00F654EB"/>
    <w:rsid w:val="00F65E50"/>
    <w:rsid w:val="00F6690C"/>
    <w:rsid w:val="00F66F31"/>
    <w:rsid w:val="00F703B9"/>
    <w:rsid w:val="00F710A6"/>
    <w:rsid w:val="00F72461"/>
    <w:rsid w:val="00F72DC0"/>
    <w:rsid w:val="00F73E48"/>
    <w:rsid w:val="00F772F7"/>
    <w:rsid w:val="00F8055B"/>
    <w:rsid w:val="00F80918"/>
    <w:rsid w:val="00F80C6C"/>
    <w:rsid w:val="00F81564"/>
    <w:rsid w:val="00F81B15"/>
    <w:rsid w:val="00F82A56"/>
    <w:rsid w:val="00F8335C"/>
    <w:rsid w:val="00F83B82"/>
    <w:rsid w:val="00F84850"/>
    <w:rsid w:val="00F84915"/>
    <w:rsid w:val="00F86278"/>
    <w:rsid w:val="00F87D6D"/>
    <w:rsid w:val="00F90150"/>
    <w:rsid w:val="00F9085C"/>
    <w:rsid w:val="00F91147"/>
    <w:rsid w:val="00F915DF"/>
    <w:rsid w:val="00F92B6A"/>
    <w:rsid w:val="00F94AAE"/>
    <w:rsid w:val="00F94E04"/>
    <w:rsid w:val="00F95D74"/>
    <w:rsid w:val="00F9629A"/>
    <w:rsid w:val="00F96899"/>
    <w:rsid w:val="00F96BB6"/>
    <w:rsid w:val="00F9712C"/>
    <w:rsid w:val="00FA178B"/>
    <w:rsid w:val="00FA1C1B"/>
    <w:rsid w:val="00FA1F56"/>
    <w:rsid w:val="00FA2529"/>
    <w:rsid w:val="00FA2538"/>
    <w:rsid w:val="00FA28AB"/>
    <w:rsid w:val="00FA33FE"/>
    <w:rsid w:val="00FA3803"/>
    <w:rsid w:val="00FA3B6D"/>
    <w:rsid w:val="00FA42E5"/>
    <w:rsid w:val="00FA52EC"/>
    <w:rsid w:val="00FA6B15"/>
    <w:rsid w:val="00FA6B77"/>
    <w:rsid w:val="00FA6F25"/>
    <w:rsid w:val="00FA7EE8"/>
    <w:rsid w:val="00FB0BB5"/>
    <w:rsid w:val="00FB0BC2"/>
    <w:rsid w:val="00FB0C4C"/>
    <w:rsid w:val="00FB185E"/>
    <w:rsid w:val="00FB2556"/>
    <w:rsid w:val="00FB2651"/>
    <w:rsid w:val="00FB5118"/>
    <w:rsid w:val="00FB5448"/>
    <w:rsid w:val="00FB5752"/>
    <w:rsid w:val="00FB7E05"/>
    <w:rsid w:val="00FC0804"/>
    <w:rsid w:val="00FC10A4"/>
    <w:rsid w:val="00FC18C9"/>
    <w:rsid w:val="00FC22FF"/>
    <w:rsid w:val="00FC267F"/>
    <w:rsid w:val="00FC6966"/>
    <w:rsid w:val="00FC6B89"/>
    <w:rsid w:val="00FC6E5E"/>
    <w:rsid w:val="00FD1CDC"/>
    <w:rsid w:val="00FD1F0E"/>
    <w:rsid w:val="00FD34FE"/>
    <w:rsid w:val="00FD5319"/>
    <w:rsid w:val="00FD55BE"/>
    <w:rsid w:val="00FD584C"/>
    <w:rsid w:val="00FD7CF7"/>
    <w:rsid w:val="00FE113F"/>
    <w:rsid w:val="00FE263A"/>
    <w:rsid w:val="00FE2761"/>
    <w:rsid w:val="00FE56AA"/>
    <w:rsid w:val="00FF08F5"/>
    <w:rsid w:val="00FF26B5"/>
    <w:rsid w:val="00FF2F31"/>
    <w:rsid w:val="00FF322F"/>
    <w:rsid w:val="00FF403C"/>
    <w:rsid w:val="00FF4499"/>
    <w:rsid w:val="00FF4F5B"/>
    <w:rsid w:val="00FF56E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1A0"/>
  <w15:chartTrackingRefBased/>
  <w15:docId w15:val="{E87CA24B-174D-4E9A-B7B3-203205C41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41109"/>
    <w:pPr>
      <w:spacing w:before="120" w:after="120" w:line="360" w:lineRule="auto"/>
      <w:jc w:val="both"/>
    </w:pPr>
    <w:rPr>
      <w:rFonts w:ascii="Arial" w:hAnsi="Arial"/>
    </w:rPr>
  </w:style>
  <w:style w:type="paragraph" w:styleId="berschrift1">
    <w:name w:val="heading 1"/>
    <w:basedOn w:val="Standard"/>
    <w:next w:val="Standard"/>
    <w:link w:val="berschrift1Zchn"/>
    <w:uiPriority w:val="9"/>
    <w:qFormat/>
    <w:rsid w:val="0045270D"/>
    <w:pPr>
      <w:keepNext/>
      <w:keepLines/>
      <w:numPr>
        <w:numId w:val="5"/>
      </w:numPr>
      <w:spacing w:before="240"/>
      <w:jc w:val="left"/>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793BFF"/>
    <w:pPr>
      <w:keepNext/>
      <w:keepLines/>
      <w:numPr>
        <w:ilvl w:val="1"/>
        <w:numId w:val="5"/>
      </w:numPr>
      <w:spacing w:before="240"/>
      <w:jc w:val="left"/>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CA2751"/>
    <w:pPr>
      <w:keepNext/>
      <w:keepLines/>
      <w:numPr>
        <w:ilvl w:val="2"/>
        <w:numId w:val="5"/>
      </w:numPr>
      <w:spacing w:before="240"/>
      <w:jc w:val="left"/>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2826B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826B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826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826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826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26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793BFF"/>
    <w:rPr>
      <w:rFonts w:ascii="Arial" w:eastAsiaTheme="majorEastAsia" w:hAnsi="Arial" w:cstheme="majorBidi"/>
      <w:b/>
      <w:sz w:val="28"/>
      <w:szCs w:val="26"/>
    </w:rPr>
  </w:style>
  <w:style w:type="character" w:customStyle="1" w:styleId="berschrift1Zchn">
    <w:name w:val="Überschrift 1 Zchn"/>
    <w:basedOn w:val="Absatz-Standardschriftart"/>
    <w:link w:val="berschrift1"/>
    <w:uiPriority w:val="9"/>
    <w:rsid w:val="0045270D"/>
    <w:rPr>
      <w:rFonts w:ascii="Arial" w:eastAsiaTheme="majorEastAsia" w:hAnsi="Arial" w:cstheme="majorBidi"/>
      <w:b/>
      <w:sz w:val="32"/>
      <w:szCs w:val="32"/>
    </w:rPr>
  </w:style>
  <w:style w:type="character" w:customStyle="1" w:styleId="berschrift3Zchn">
    <w:name w:val="Überschrift 3 Zchn"/>
    <w:basedOn w:val="Absatz-Standardschriftart"/>
    <w:link w:val="berschrift3"/>
    <w:uiPriority w:val="9"/>
    <w:rsid w:val="00CA2751"/>
    <w:rPr>
      <w:rFonts w:ascii="Arial" w:eastAsiaTheme="majorEastAsia" w:hAnsi="Arial" w:cstheme="majorBidi"/>
      <w:b/>
      <w:sz w:val="24"/>
      <w:szCs w:val="24"/>
    </w:rPr>
  </w:style>
  <w:style w:type="paragraph" w:styleId="Verzeichnis1">
    <w:name w:val="toc 1"/>
    <w:basedOn w:val="Standard"/>
    <w:next w:val="Standard"/>
    <w:autoRedefine/>
    <w:uiPriority w:val="39"/>
    <w:unhideWhenUsed/>
    <w:rsid w:val="00696CE8"/>
    <w:pPr>
      <w:spacing w:after="100"/>
    </w:pPr>
  </w:style>
  <w:style w:type="paragraph" w:styleId="Verzeichnis2">
    <w:name w:val="toc 2"/>
    <w:basedOn w:val="Standard"/>
    <w:next w:val="Standard"/>
    <w:autoRedefine/>
    <w:uiPriority w:val="39"/>
    <w:unhideWhenUsed/>
    <w:rsid w:val="00696CE8"/>
    <w:pPr>
      <w:spacing w:after="100"/>
      <w:ind w:left="220"/>
    </w:pPr>
  </w:style>
  <w:style w:type="paragraph" w:styleId="Verzeichnis3">
    <w:name w:val="toc 3"/>
    <w:basedOn w:val="Standard"/>
    <w:next w:val="Standard"/>
    <w:autoRedefine/>
    <w:uiPriority w:val="39"/>
    <w:unhideWhenUsed/>
    <w:rsid w:val="00696CE8"/>
    <w:pPr>
      <w:spacing w:after="100"/>
      <w:ind w:left="440"/>
    </w:pPr>
  </w:style>
  <w:style w:type="character" w:styleId="Hyperlink">
    <w:name w:val="Hyperlink"/>
    <w:basedOn w:val="Absatz-Standardschriftart"/>
    <w:uiPriority w:val="99"/>
    <w:unhideWhenUsed/>
    <w:rsid w:val="00696CE8"/>
    <w:rPr>
      <w:color w:val="0563C1" w:themeColor="hyperlink"/>
      <w:u w:val="single"/>
    </w:rPr>
  </w:style>
  <w:style w:type="paragraph" w:styleId="Listenabsatz">
    <w:name w:val="List Paragraph"/>
    <w:basedOn w:val="Standard"/>
    <w:uiPriority w:val="34"/>
    <w:qFormat/>
    <w:rsid w:val="00933833"/>
    <w:pPr>
      <w:ind w:left="720"/>
      <w:contextualSpacing/>
    </w:pPr>
  </w:style>
  <w:style w:type="paragraph" w:styleId="Kopfzeile">
    <w:name w:val="header"/>
    <w:basedOn w:val="Standard"/>
    <w:link w:val="KopfzeileZchn"/>
    <w:uiPriority w:val="99"/>
    <w:unhideWhenUsed/>
    <w:rsid w:val="00104EF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104EFD"/>
    <w:rPr>
      <w:rFonts w:ascii="Arial" w:hAnsi="Arial"/>
    </w:rPr>
  </w:style>
  <w:style w:type="paragraph" w:styleId="Fuzeile">
    <w:name w:val="footer"/>
    <w:basedOn w:val="Standard"/>
    <w:link w:val="FuzeileZchn"/>
    <w:uiPriority w:val="99"/>
    <w:unhideWhenUsed/>
    <w:rsid w:val="00104EFD"/>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104EFD"/>
    <w:rPr>
      <w:rFonts w:ascii="Arial" w:hAnsi="Arial"/>
    </w:rPr>
  </w:style>
  <w:style w:type="paragraph" w:styleId="StandardWeb">
    <w:name w:val="Normal (Web)"/>
    <w:basedOn w:val="Standard"/>
    <w:uiPriority w:val="99"/>
    <w:semiHidden/>
    <w:unhideWhenUsed/>
    <w:rsid w:val="00BC33D7"/>
    <w:pPr>
      <w:spacing w:before="100" w:beforeAutospacing="1" w:after="100" w:afterAutospacing="1" w:line="240" w:lineRule="auto"/>
      <w:jc w:val="left"/>
    </w:pPr>
    <w:rPr>
      <w:rFonts w:ascii="Times New Roman" w:eastAsia="Times New Roman" w:hAnsi="Times New Roman" w:cs="Times New Roman"/>
      <w:kern w:val="0"/>
      <w:sz w:val="24"/>
      <w:szCs w:val="24"/>
      <w:lang w:eastAsia="de-DE"/>
      <w14:ligatures w14:val="none"/>
    </w:rPr>
  </w:style>
  <w:style w:type="character" w:styleId="Kommentarzeichen">
    <w:name w:val="annotation reference"/>
    <w:basedOn w:val="Absatz-Standardschriftart"/>
    <w:uiPriority w:val="99"/>
    <w:semiHidden/>
    <w:unhideWhenUsed/>
    <w:rsid w:val="006E4AD3"/>
    <w:rPr>
      <w:sz w:val="16"/>
      <w:szCs w:val="16"/>
    </w:rPr>
  </w:style>
  <w:style w:type="paragraph" w:styleId="Kommentartext">
    <w:name w:val="annotation text"/>
    <w:basedOn w:val="Standard"/>
    <w:link w:val="KommentartextZchn"/>
    <w:uiPriority w:val="99"/>
    <w:unhideWhenUsed/>
    <w:rsid w:val="006E4AD3"/>
    <w:pPr>
      <w:spacing w:line="240" w:lineRule="auto"/>
    </w:pPr>
    <w:rPr>
      <w:sz w:val="20"/>
      <w:szCs w:val="20"/>
    </w:rPr>
  </w:style>
  <w:style w:type="character" w:customStyle="1" w:styleId="KommentartextZchn">
    <w:name w:val="Kommentartext Zchn"/>
    <w:basedOn w:val="Absatz-Standardschriftart"/>
    <w:link w:val="Kommentartext"/>
    <w:uiPriority w:val="99"/>
    <w:rsid w:val="006E4AD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E4AD3"/>
    <w:rPr>
      <w:b/>
      <w:bCs/>
    </w:rPr>
  </w:style>
  <w:style w:type="character" w:customStyle="1" w:styleId="KommentarthemaZchn">
    <w:name w:val="Kommentarthema Zchn"/>
    <w:basedOn w:val="KommentartextZchn"/>
    <w:link w:val="Kommentarthema"/>
    <w:uiPriority w:val="99"/>
    <w:semiHidden/>
    <w:rsid w:val="006E4AD3"/>
    <w:rPr>
      <w:rFonts w:ascii="Arial" w:hAnsi="Arial"/>
      <w:b/>
      <w:bCs/>
      <w:sz w:val="20"/>
      <w:szCs w:val="20"/>
    </w:rPr>
  </w:style>
  <w:style w:type="paragraph" w:styleId="Beschriftung">
    <w:name w:val="caption"/>
    <w:basedOn w:val="Standard"/>
    <w:next w:val="Standard"/>
    <w:uiPriority w:val="35"/>
    <w:unhideWhenUsed/>
    <w:qFormat/>
    <w:rsid w:val="009551D8"/>
    <w:pPr>
      <w:spacing w:before="0" w:after="200" w:line="240" w:lineRule="auto"/>
    </w:pPr>
    <w:rPr>
      <w:i/>
      <w:iCs/>
      <w:color w:val="44546A" w:themeColor="text2"/>
      <w:sz w:val="18"/>
      <w:szCs w:val="18"/>
    </w:rPr>
  </w:style>
  <w:style w:type="paragraph" w:customStyle="1" w:styleId="BeschriftungTabelle">
    <w:name w:val="Beschriftung Tabelle"/>
    <w:basedOn w:val="Standard"/>
    <w:qFormat/>
    <w:rsid w:val="00152485"/>
    <w:pPr>
      <w:spacing w:before="240" w:after="240"/>
      <w:jc w:val="center"/>
    </w:pPr>
    <w:rPr>
      <w:rFonts w:cs="Times New Roman"/>
      <w:sz w:val="20"/>
      <w:szCs w:val="20"/>
      <w:lang w:eastAsia="de-DE"/>
    </w:rPr>
  </w:style>
  <w:style w:type="paragraph" w:customStyle="1" w:styleId="QuelleBeschriftung">
    <w:name w:val="Quelle Beschriftung"/>
    <w:basedOn w:val="BeschriftungTabelle"/>
    <w:qFormat/>
    <w:rsid w:val="0046016C"/>
    <w:pPr>
      <w:spacing w:before="120"/>
    </w:pPr>
  </w:style>
  <w:style w:type="character" w:customStyle="1" w:styleId="berschrift4Zchn">
    <w:name w:val="Überschrift 4 Zchn"/>
    <w:basedOn w:val="Absatz-Standardschriftart"/>
    <w:link w:val="berschrift4"/>
    <w:uiPriority w:val="9"/>
    <w:semiHidden/>
    <w:rsid w:val="002826BB"/>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826BB"/>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2826B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2826B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2826B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26BB"/>
    <w:rPr>
      <w:rFonts w:asciiTheme="majorHAnsi" w:eastAsiaTheme="majorEastAsia" w:hAnsiTheme="majorHAnsi" w:cstheme="majorBidi"/>
      <w:i/>
      <w:iCs/>
      <w:color w:val="272727" w:themeColor="text1" w:themeTint="D8"/>
      <w:sz w:val="21"/>
      <w:szCs w:val="21"/>
    </w:rPr>
  </w:style>
  <w:style w:type="paragraph" w:styleId="Listennummer2">
    <w:name w:val="List Number 2"/>
    <w:basedOn w:val="Standard"/>
    <w:uiPriority w:val="99"/>
    <w:unhideWhenUsed/>
    <w:rsid w:val="006D4D5E"/>
    <w:pPr>
      <w:numPr>
        <w:numId w:val="6"/>
      </w:numPr>
      <w:contextualSpacing/>
    </w:pPr>
  </w:style>
  <w:style w:type="table" w:styleId="Tabellenraster">
    <w:name w:val="Table Grid"/>
    <w:basedOn w:val="NormaleTabelle"/>
    <w:uiPriority w:val="39"/>
    <w:rsid w:val="004E1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224AE0"/>
    <w:pPr>
      <w:spacing w:after="0" w:line="240" w:lineRule="auto"/>
    </w:pPr>
    <w:rPr>
      <w:rFonts w:eastAsiaTheme="minorEastAsia"/>
      <w:kern w:val="0"/>
      <w:lang w:eastAsia="de-DE"/>
      <w14:ligatures w14:val="none"/>
    </w:rPr>
  </w:style>
  <w:style w:type="paragraph" w:customStyle="1" w:styleId="LiteraturverzeichnisBA">
    <w:name w:val="LiteraturverzeichnisBA"/>
    <w:basedOn w:val="Standard"/>
    <w:rsid w:val="00103A35"/>
    <w:pPr>
      <w:spacing w:before="240" w:after="240"/>
      <w:ind w:left="851" w:hanging="851"/>
      <w:jc w:val="left"/>
    </w:pPr>
  </w:style>
  <w:style w:type="character" w:customStyle="1" w:styleId="KeinLeerraumZchn">
    <w:name w:val="Kein Leerraum Zchn"/>
    <w:basedOn w:val="Absatz-Standardschriftart"/>
    <w:link w:val="KeinLeerraum"/>
    <w:uiPriority w:val="1"/>
    <w:rsid w:val="00224AE0"/>
    <w:rPr>
      <w:rFonts w:eastAsiaTheme="minorEastAsia"/>
      <w:kern w:val="0"/>
      <w:lang w:eastAsia="de-DE"/>
      <w14:ligatures w14:val="none"/>
    </w:rPr>
  </w:style>
  <w:style w:type="paragraph" w:customStyle="1" w:styleId="BilderBeschriftung">
    <w:name w:val="Bilder Beschriftung"/>
    <w:basedOn w:val="Standard"/>
    <w:qFormat/>
    <w:rsid w:val="003536F0"/>
    <w:pPr>
      <w:spacing w:before="240" w:after="240"/>
      <w:jc w:val="center"/>
    </w:pPr>
    <w:rPr>
      <w:rFonts w:cs="Times New Roman"/>
      <w:sz w:val="20"/>
      <w:szCs w:val="20"/>
      <w:lang w:eastAsia="de-DE"/>
    </w:rPr>
  </w:style>
  <w:style w:type="character" w:styleId="NichtaufgelsteErwhnung">
    <w:name w:val="Unresolved Mention"/>
    <w:basedOn w:val="Absatz-Standardschriftart"/>
    <w:uiPriority w:val="99"/>
    <w:semiHidden/>
    <w:unhideWhenUsed/>
    <w:rsid w:val="007C6734"/>
    <w:rPr>
      <w:color w:val="605E5C"/>
      <w:shd w:val="clear" w:color="auto" w:fill="E1DFDD"/>
    </w:rPr>
  </w:style>
  <w:style w:type="paragraph" w:styleId="Abbildungsverzeichnis">
    <w:name w:val="table of figures"/>
    <w:basedOn w:val="Standard"/>
    <w:next w:val="Standard"/>
    <w:uiPriority w:val="99"/>
    <w:unhideWhenUsed/>
    <w:rsid w:val="00314953"/>
    <w:pPr>
      <w:spacing w:after="0"/>
    </w:pPr>
  </w:style>
  <w:style w:type="paragraph" w:styleId="Literaturverzeichnis">
    <w:name w:val="Bibliography"/>
    <w:basedOn w:val="Standard"/>
    <w:next w:val="Standard"/>
    <w:uiPriority w:val="37"/>
    <w:unhideWhenUsed/>
    <w:rsid w:val="00552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612">
      <w:bodyDiv w:val="1"/>
      <w:marLeft w:val="0"/>
      <w:marRight w:val="0"/>
      <w:marTop w:val="0"/>
      <w:marBottom w:val="0"/>
      <w:divBdr>
        <w:top w:val="none" w:sz="0" w:space="0" w:color="auto"/>
        <w:left w:val="none" w:sz="0" w:space="0" w:color="auto"/>
        <w:bottom w:val="none" w:sz="0" w:space="0" w:color="auto"/>
        <w:right w:val="none" w:sz="0" w:space="0" w:color="auto"/>
      </w:divBdr>
    </w:div>
    <w:div w:id="90854301">
      <w:bodyDiv w:val="1"/>
      <w:marLeft w:val="0"/>
      <w:marRight w:val="0"/>
      <w:marTop w:val="0"/>
      <w:marBottom w:val="0"/>
      <w:divBdr>
        <w:top w:val="none" w:sz="0" w:space="0" w:color="auto"/>
        <w:left w:val="none" w:sz="0" w:space="0" w:color="auto"/>
        <w:bottom w:val="none" w:sz="0" w:space="0" w:color="auto"/>
        <w:right w:val="none" w:sz="0" w:space="0" w:color="auto"/>
      </w:divBdr>
    </w:div>
    <w:div w:id="101613013">
      <w:bodyDiv w:val="1"/>
      <w:marLeft w:val="0"/>
      <w:marRight w:val="0"/>
      <w:marTop w:val="0"/>
      <w:marBottom w:val="0"/>
      <w:divBdr>
        <w:top w:val="none" w:sz="0" w:space="0" w:color="auto"/>
        <w:left w:val="none" w:sz="0" w:space="0" w:color="auto"/>
        <w:bottom w:val="none" w:sz="0" w:space="0" w:color="auto"/>
        <w:right w:val="none" w:sz="0" w:space="0" w:color="auto"/>
      </w:divBdr>
    </w:div>
    <w:div w:id="101803663">
      <w:bodyDiv w:val="1"/>
      <w:marLeft w:val="0"/>
      <w:marRight w:val="0"/>
      <w:marTop w:val="0"/>
      <w:marBottom w:val="0"/>
      <w:divBdr>
        <w:top w:val="none" w:sz="0" w:space="0" w:color="auto"/>
        <w:left w:val="none" w:sz="0" w:space="0" w:color="auto"/>
        <w:bottom w:val="none" w:sz="0" w:space="0" w:color="auto"/>
        <w:right w:val="none" w:sz="0" w:space="0" w:color="auto"/>
      </w:divBdr>
      <w:divsChild>
        <w:div w:id="1060858657">
          <w:marLeft w:val="0"/>
          <w:marRight w:val="0"/>
          <w:marTop w:val="0"/>
          <w:marBottom w:val="0"/>
          <w:divBdr>
            <w:top w:val="none" w:sz="0" w:space="0" w:color="auto"/>
            <w:left w:val="none" w:sz="0" w:space="0" w:color="auto"/>
            <w:bottom w:val="none" w:sz="0" w:space="0" w:color="auto"/>
            <w:right w:val="none" w:sz="0" w:space="0" w:color="auto"/>
          </w:divBdr>
          <w:divsChild>
            <w:div w:id="469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248">
      <w:bodyDiv w:val="1"/>
      <w:marLeft w:val="0"/>
      <w:marRight w:val="0"/>
      <w:marTop w:val="0"/>
      <w:marBottom w:val="0"/>
      <w:divBdr>
        <w:top w:val="none" w:sz="0" w:space="0" w:color="auto"/>
        <w:left w:val="none" w:sz="0" w:space="0" w:color="auto"/>
        <w:bottom w:val="none" w:sz="0" w:space="0" w:color="auto"/>
        <w:right w:val="none" w:sz="0" w:space="0" w:color="auto"/>
      </w:divBdr>
    </w:div>
    <w:div w:id="221184656">
      <w:bodyDiv w:val="1"/>
      <w:marLeft w:val="0"/>
      <w:marRight w:val="0"/>
      <w:marTop w:val="0"/>
      <w:marBottom w:val="0"/>
      <w:divBdr>
        <w:top w:val="none" w:sz="0" w:space="0" w:color="auto"/>
        <w:left w:val="none" w:sz="0" w:space="0" w:color="auto"/>
        <w:bottom w:val="none" w:sz="0" w:space="0" w:color="auto"/>
        <w:right w:val="none" w:sz="0" w:space="0" w:color="auto"/>
      </w:divBdr>
    </w:div>
    <w:div w:id="307977708">
      <w:bodyDiv w:val="1"/>
      <w:marLeft w:val="0"/>
      <w:marRight w:val="0"/>
      <w:marTop w:val="0"/>
      <w:marBottom w:val="0"/>
      <w:divBdr>
        <w:top w:val="none" w:sz="0" w:space="0" w:color="auto"/>
        <w:left w:val="none" w:sz="0" w:space="0" w:color="auto"/>
        <w:bottom w:val="none" w:sz="0" w:space="0" w:color="auto"/>
        <w:right w:val="none" w:sz="0" w:space="0" w:color="auto"/>
      </w:divBdr>
    </w:div>
    <w:div w:id="342442463">
      <w:bodyDiv w:val="1"/>
      <w:marLeft w:val="0"/>
      <w:marRight w:val="0"/>
      <w:marTop w:val="0"/>
      <w:marBottom w:val="0"/>
      <w:divBdr>
        <w:top w:val="none" w:sz="0" w:space="0" w:color="auto"/>
        <w:left w:val="none" w:sz="0" w:space="0" w:color="auto"/>
        <w:bottom w:val="none" w:sz="0" w:space="0" w:color="auto"/>
        <w:right w:val="none" w:sz="0" w:space="0" w:color="auto"/>
      </w:divBdr>
      <w:divsChild>
        <w:div w:id="818301604">
          <w:marLeft w:val="0"/>
          <w:marRight w:val="0"/>
          <w:marTop w:val="0"/>
          <w:marBottom w:val="0"/>
          <w:divBdr>
            <w:top w:val="none" w:sz="0" w:space="0" w:color="auto"/>
            <w:left w:val="none" w:sz="0" w:space="0" w:color="auto"/>
            <w:bottom w:val="none" w:sz="0" w:space="0" w:color="auto"/>
            <w:right w:val="none" w:sz="0" w:space="0" w:color="auto"/>
          </w:divBdr>
          <w:divsChild>
            <w:div w:id="1298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4104">
      <w:bodyDiv w:val="1"/>
      <w:marLeft w:val="0"/>
      <w:marRight w:val="0"/>
      <w:marTop w:val="0"/>
      <w:marBottom w:val="0"/>
      <w:divBdr>
        <w:top w:val="none" w:sz="0" w:space="0" w:color="auto"/>
        <w:left w:val="none" w:sz="0" w:space="0" w:color="auto"/>
        <w:bottom w:val="none" w:sz="0" w:space="0" w:color="auto"/>
        <w:right w:val="none" w:sz="0" w:space="0" w:color="auto"/>
      </w:divBdr>
      <w:divsChild>
        <w:div w:id="1211310113">
          <w:marLeft w:val="0"/>
          <w:marRight w:val="0"/>
          <w:marTop w:val="0"/>
          <w:marBottom w:val="0"/>
          <w:divBdr>
            <w:top w:val="none" w:sz="0" w:space="0" w:color="auto"/>
            <w:left w:val="none" w:sz="0" w:space="0" w:color="auto"/>
            <w:bottom w:val="none" w:sz="0" w:space="0" w:color="auto"/>
            <w:right w:val="none" w:sz="0" w:space="0" w:color="auto"/>
          </w:divBdr>
          <w:divsChild>
            <w:div w:id="3588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0080">
      <w:bodyDiv w:val="1"/>
      <w:marLeft w:val="0"/>
      <w:marRight w:val="0"/>
      <w:marTop w:val="0"/>
      <w:marBottom w:val="0"/>
      <w:divBdr>
        <w:top w:val="none" w:sz="0" w:space="0" w:color="auto"/>
        <w:left w:val="none" w:sz="0" w:space="0" w:color="auto"/>
        <w:bottom w:val="none" w:sz="0" w:space="0" w:color="auto"/>
        <w:right w:val="none" w:sz="0" w:space="0" w:color="auto"/>
      </w:divBdr>
      <w:divsChild>
        <w:div w:id="1661080388">
          <w:marLeft w:val="0"/>
          <w:marRight w:val="0"/>
          <w:marTop w:val="0"/>
          <w:marBottom w:val="0"/>
          <w:divBdr>
            <w:top w:val="none" w:sz="0" w:space="0" w:color="auto"/>
            <w:left w:val="none" w:sz="0" w:space="0" w:color="auto"/>
            <w:bottom w:val="none" w:sz="0" w:space="0" w:color="auto"/>
            <w:right w:val="none" w:sz="0" w:space="0" w:color="auto"/>
          </w:divBdr>
        </w:div>
      </w:divsChild>
    </w:div>
    <w:div w:id="518348136">
      <w:bodyDiv w:val="1"/>
      <w:marLeft w:val="0"/>
      <w:marRight w:val="0"/>
      <w:marTop w:val="0"/>
      <w:marBottom w:val="0"/>
      <w:divBdr>
        <w:top w:val="none" w:sz="0" w:space="0" w:color="auto"/>
        <w:left w:val="none" w:sz="0" w:space="0" w:color="auto"/>
        <w:bottom w:val="none" w:sz="0" w:space="0" w:color="auto"/>
        <w:right w:val="none" w:sz="0" w:space="0" w:color="auto"/>
      </w:divBdr>
    </w:div>
    <w:div w:id="536704157">
      <w:bodyDiv w:val="1"/>
      <w:marLeft w:val="0"/>
      <w:marRight w:val="0"/>
      <w:marTop w:val="0"/>
      <w:marBottom w:val="0"/>
      <w:divBdr>
        <w:top w:val="none" w:sz="0" w:space="0" w:color="auto"/>
        <w:left w:val="none" w:sz="0" w:space="0" w:color="auto"/>
        <w:bottom w:val="none" w:sz="0" w:space="0" w:color="auto"/>
        <w:right w:val="none" w:sz="0" w:space="0" w:color="auto"/>
      </w:divBdr>
    </w:div>
    <w:div w:id="600845441">
      <w:bodyDiv w:val="1"/>
      <w:marLeft w:val="0"/>
      <w:marRight w:val="0"/>
      <w:marTop w:val="0"/>
      <w:marBottom w:val="0"/>
      <w:divBdr>
        <w:top w:val="none" w:sz="0" w:space="0" w:color="auto"/>
        <w:left w:val="none" w:sz="0" w:space="0" w:color="auto"/>
        <w:bottom w:val="none" w:sz="0" w:space="0" w:color="auto"/>
        <w:right w:val="none" w:sz="0" w:space="0" w:color="auto"/>
      </w:divBdr>
    </w:div>
    <w:div w:id="80111480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sChild>
        <w:div w:id="1080833596">
          <w:marLeft w:val="0"/>
          <w:marRight w:val="0"/>
          <w:marTop w:val="0"/>
          <w:marBottom w:val="0"/>
          <w:divBdr>
            <w:top w:val="none" w:sz="0" w:space="0" w:color="auto"/>
            <w:left w:val="none" w:sz="0" w:space="0" w:color="auto"/>
            <w:bottom w:val="none" w:sz="0" w:space="0" w:color="auto"/>
            <w:right w:val="none" w:sz="0" w:space="0" w:color="auto"/>
          </w:divBdr>
          <w:divsChild>
            <w:div w:id="12447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3714">
      <w:bodyDiv w:val="1"/>
      <w:marLeft w:val="0"/>
      <w:marRight w:val="0"/>
      <w:marTop w:val="0"/>
      <w:marBottom w:val="0"/>
      <w:divBdr>
        <w:top w:val="none" w:sz="0" w:space="0" w:color="auto"/>
        <w:left w:val="none" w:sz="0" w:space="0" w:color="auto"/>
        <w:bottom w:val="none" w:sz="0" w:space="0" w:color="auto"/>
        <w:right w:val="none" w:sz="0" w:space="0" w:color="auto"/>
      </w:divBdr>
      <w:divsChild>
        <w:div w:id="1739790299">
          <w:marLeft w:val="0"/>
          <w:marRight w:val="0"/>
          <w:marTop w:val="0"/>
          <w:marBottom w:val="0"/>
          <w:divBdr>
            <w:top w:val="none" w:sz="0" w:space="0" w:color="auto"/>
            <w:left w:val="none" w:sz="0" w:space="0" w:color="auto"/>
            <w:bottom w:val="none" w:sz="0" w:space="0" w:color="auto"/>
            <w:right w:val="none" w:sz="0" w:space="0" w:color="auto"/>
          </w:divBdr>
        </w:div>
      </w:divsChild>
    </w:div>
    <w:div w:id="994993142">
      <w:bodyDiv w:val="1"/>
      <w:marLeft w:val="0"/>
      <w:marRight w:val="0"/>
      <w:marTop w:val="0"/>
      <w:marBottom w:val="0"/>
      <w:divBdr>
        <w:top w:val="none" w:sz="0" w:space="0" w:color="auto"/>
        <w:left w:val="none" w:sz="0" w:space="0" w:color="auto"/>
        <w:bottom w:val="none" w:sz="0" w:space="0" w:color="auto"/>
        <w:right w:val="none" w:sz="0" w:space="0" w:color="auto"/>
      </w:divBdr>
    </w:div>
    <w:div w:id="1016688075">
      <w:bodyDiv w:val="1"/>
      <w:marLeft w:val="0"/>
      <w:marRight w:val="0"/>
      <w:marTop w:val="0"/>
      <w:marBottom w:val="0"/>
      <w:divBdr>
        <w:top w:val="none" w:sz="0" w:space="0" w:color="auto"/>
        <w:left w:val="none" w:sz="0" w:space="0" w:color="auto"/>
        <w:bottom w:val="none" w:sz="0" w:space="0" w:color="auto"/>
        <w:right w:val="none" w:sz="0" w:space="0" w:color="auto"/>
      </w:divBdr>
      <w:divsChild>
        <w:div w:id="2044865427">
          <w:marLeft w:val="0"/>
          <w:marRight w:val="0"/>
          <w:marTop w:val="0"/>
          <w:marBottom w:val="0"/>
          <w:divBdr>
            <w:top w:val="none" w:sz="0" w:space="0" w:color="auto"/>
            <w:left w:val="none" w:sz="0" w:space="0" w:color="auto"/>
            <w:bottom w:val="none" w:sz="0" w:space="0" w:color="auto"/>
            <w:right w:val="none" w:sz="0" w:space="0" w:color="auto"/>
          </w:divBdr>
          <w:divsChild>
            <w:div w:id="2719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25613">
      <w:bodyDiv w:val="1"/>
      <w:marLeft w:val="0"/>
      <w:marRight w:val="0"/>
      <w:marTop w:val="0"/>
      <w:marBottom w:val="0"/>
      <w:divBdr>
        <w:top w:val="none" w:sz="0" w:space="0" w:color="auto"/>
        <w:left w:val="none" w:sz="0" w:space="0" w:color="auto"/>
        <w:bottom w:val="none" w:sz="0" w:space="0" w:color="auto"/>
        <w:right w:val="none" w:sz="0" w:space="0" w:color="auto"/>
      </w:divBdr>
    </w:div>
    <w:div w:id="1082263286">
      <w:bodyDiv w:val="1"/>
      <w:marLeft w:val="0"/>
      <w:marRight w:val="0"/>
      <w:marTop w:val="0"/>
      <w:marBottom w:val="0"/>
      <w:divBdr>
        <w:top w:val="none" w:sz="0" w:space="0" w:color="auto"/>
        <w:left w:val="none" w:sz="0" w:space="0" w:color="auto"/>
        <w:bottom w:val="none" w:sz="0" w:space="0" w:color="auto"/>
        <w:right w:val="none" w:sz="0" w:space="0" w:color="auto"/>
      </w:divBdr>
      <w:divsChild>
        <w:div w:id="1545407527">
          <w:marLeft w:val="0"/>
          <w:marRight w:val="0"/>
          <w:marTop w:val="0"/>
          <w:marBottom w:val="0"/>
          <w:divBdr>
            <w:top w:val="none" w:sz="0" w:space="0" w:color="auto"/>
            <w:left w:val="none" w:sz="0" w:space="0" w:color="auto"/>
            <w:bottom w:val="none" w:sz="0" w:space="0" w:color="auto"/>
            <w:right w:val="none" w:sz="0" w:space="0" w:color="auto"/>
          </w:divBdr>
        </w:div>
      </w:divsChild>
    </w:div>
    <w:div w:id="1215193447">
      <w:bodyDiv w:val="1"/>
      <w:marLeft w:val="0"/>
      <w:marRight w:val="0"/>
      <w:marTop w:val="0"/>
      <w:marBottom w:val="0"/>
      <w:divBdr>
        <w:top w:val="none" w:sz="0" w:space="0" w:color="auto"/>
        <w:left w:val="none" w:sz="0" w:space="0" w:color="auto"/>
        <w:bottom w:val="none" w:sz="0" w:space="0" w:color="auto"/>
        <w:right w:val="none" w:sz="0" w:space="0" w:color="auto"/>
      </w:divBdr>
    </w:div>
    <w:div w:id="1216969546">
      <w:bodyDiv w:val="1"/>
      <w:marLeft w:val="0"/>
      <w:marRight w:val="0"/>
      <w:marTop w:val="0"/>
      <w:marBottom w:val="0"/>
      <w:divBdr>
        <w:top w:val="none" w:sz="0" w:space="0" w:color="auto"/>
        <w:left w:val="none" w:sz="0" w:space="0" w:color="auto"/>
        <w:bottom w:val="none" w:sz="0" w:space="0" w:color="auto"/>
        <w:right w:val="none" w:sz="0" w:space="0" w:color="auto"/>
      </w:divBdr>
    </w:div>
    <w:div w:id="1393312363">
      <w:bodyDiv w:val="1"/>
      <w:marLeft w:val="0"/>
      <w:marRight w:val="0"/>
      <w:marTop w:val="0"/>
      <w:marBottom w:val="0"/>
      <w:divBdr>
        <w:top w:val="none" w:sz="0" w:space="0" w:color="auto"/>
        <w:left w:val="none" w:sz="0" w:space="0" w:color="auto"/>
        <w:bottom w:val="none" w:sz="0" w:space="0" w:color="auto"/>
        <w:right w:val="none" w:sz="0" w:space="0" w:color="auto"/>
      </w:divBdr>
      <w:divsChild>
        <w:div w:id="59331508">
          <w:marLeft w:val="0"/>
          <w:marRight w:val="0"/>
          <w:marTop w:val="0"/>
          <w:marBottom w:val="0"/>
          <w:divBdr>
            <w:top w:val="none" w:sz="0" w:space="0" w:color="auto"/>
            <w:left w:val="none" w:sz="0" w:space="0" w:color="auto"/>
            <w:bottom w:val="none" w:sz="0" w:space="0" w:color="auto"/>
            <w:right w:val="none" w:sz="0" w:space="0" w:color="auto"/>
          </w:divBdr>
          <w:divsChild>
            <w:div w:id="15860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489">
      <w:bodyDiv w:val="1"/>
      <w:marLeft w:val="0"/>
      <w:marRight w:val="0"/>
      <w:marTop w:val="0"/>
      <w:marBottom w:val="0"/>
      <w:divBdr>
        <w:top w:val="none" w:sz="0" w:space="0" w:color="auto"/>
        <w:left w:val="none" w:sz="0" w:space="0" w:color="auto"/>
        <w:bottom w:val="none" w:sz="0" w:space="0" w:color="auto"/>
        <w:right w:val="none" w:sz="0" w:space="0" w:color="auto"/>
      </w:divBdr>
      <w:divsChild>
        <w:div w:id="1986230636">
          <w:marLeft w:val="0"/>
          <w:marRight w:val="0"/>
          <w:marTop w:val="0"/>
          <w:marBottom w:val="0"/>
          <w:divBdr>
            <w:top w:val="none" w:sz="0" w:space="0" w:color="auto"/>
            <w:left w:val="none" w:sz="0" w:space="0" w:color="auto"/>
            <w:bottom w:val="none" w:sz="0" w:space="0" w:color="auto"/>
            <w:right w:val="none" w:sz="0" w:space="0" w:color="auto"/>
          </w:divBdr>
          <w:divsChild>
            <w:div w:id="89490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8929">
      <w:bodyDiv w:val="1"/>
      <w:marLeft w:val="0"/>
      <w:marRight w:val="0"/>
      <w:marTop w:val="0"/>
      <w:marBottom w:val="0"/>
      <w:divBdr>
        <w:top w:val="none" w:sz="0" w:space="0" w:color="auto"/>
        <w:left w:val="none" w:sz="0" w:space="0" w:color="auto"/>
        <w:bottom w:val="none" w:sz="0" w:space="0" w:color="auto"/>
        <w:right w:val="none" w:sz="0" w:space="0" w:color="auto"/>
      </w:divBdr>
    </w:div>
    <w:div w:id="1738504918">
      <w:bodyDiv w:val="1"/>
      <w:marLeft w:val="0"/>
      <w:marRight w:val="0"/>
      <w:marTop w:val="0"/>
      <w:marBottom w:val="0"/>
      <w:divBdr>
        <w:top w:val="none" w:sz="0" w:space="0" w:color="auto"/>
        <w:left w:val="none" w:sz="0" w:space="0" w:color="auto"/>
        <w:bottom w:val="none" w:sz="0" w:space="0" w:color="auto"/>
        <w:right w:val="none" w:sz="0" w:space="0" w:color="auto"/>
      </w:divBdr>
    </w:div>
    <w:div w:id="1780486400">
      <w:bodyDiv w:val="1"/>
      <w:marLeft w:val="0"/>
      <w:marRight w:val="0"/>
      <w:marTop w:val="0"/>
      <w:marBottom w:val="0"/>
      <w:divBdr>
        <w:top w:val="none" w:sz="0" w:space="0" w:color="auto"/>
        <w:left w:val="none" w:sz="0" w:space="0" w:color="auto"/>
        <w:bottom w:val="none" w:sz="0" w:space="0" w:color="auto"/>
        <w:right w:val="none" w:sz="0" w:space="0" w:color="auto"/>
      </w:divBdr>
    </w:div>
    <w:div w:id="1816407994">
      <w:bodyDiv w:val="1"/>
      <w:marLeft w:val="0"/>
      <w:marRight w:val="0"/>
      <w:marTop w:val="0"/>
      <w:marBottom w:val="0"/>
      <w:divBdr>
        <w:top w:val="none" w:sz="0" w:space="0" w:color="auto"/>
        <w:left w:val="none" w:sz="0" w:space="0" w:color="auto"/>
        <w:bottom w:val="none" w:sz="0" w:space="0" w:color="auto"/>
        <w:right w:val="none" w:sz="0" w:space="0" w:color="auto"/>
      </w:divBdr>
    </w:div>
    <w:div w:id="1904371653">
      <w:bodyDiv w:val="1"/>
      <w:marLeft w:val="0"/>
      <w:marRight w:val="0"/>
      <w:marTop w:val="0"/>
      <w:marBottom w:val="0"/>
      <w:divBdr>
        <w:top w:val="none" w:sz="0" w:space="0" w:color="auto"/>
        <w:left w:val="none" w:sz="0" w:space="0" w:color="auto"/>
        <w:bottom w:val="none" w:sz="0" w:space="0" w:color="auto"/>
        <w:right w:val="none" w:sz="0" w:space="0" w:color="auto"/>
      </w:divBdr>
    </w:div>
    <w:div w:id="1930119003">
      <w:bodyDiv w:val="1"/>
      <w:marLeft w:val="0"/>
      <w:marRight w:val="0"/>
      <w:marTop w:val="0"/>
      <w:marBottom w:val="0"/>
      <w:divBdr>
        <w:top w:val="none" w:sz="0" w:space="0" w:color="auto"/>
        <w:left w:val="none" w:sz="0" w:space="0" w:color="auto"/>
        <w:bottom w:val="none" w:sz="0" w:space="0" w:color="auto"/>
        <w:right w:val="none" w:sz="0" w:space="0" w:color="auto"/>
      </w:divBdr>
    </w:div>
    <w:div w:id="1958566345">
      <w:bodyDiv w:val="1"/>
      <w:marLeft w:val="0"/>
      <w:marRight w:val="0"/>
      <w:marTop w:val="0"/>
      <w:marBottom w:val="0"/>
      <w:divBdr>
        <w:top w:val="none" w:sz="0" w:space="0" w:color="auto"/>
        <w:left w:val="none" w:sz="0" w:space="0" w:color="auto"/>
        <w:bottom w:val="none" w:sz="0" w:space="0" w:color="auto"/>
        <w:right w:val="none" w:sz="0" w:space="0" w:color="auto"/>
      </w:divBdr>
      <w:divsChild>
        <w:div w:id="1857425472">
          <w:marLeft w:val="-720"/>
          <w:marRight w:val="0"/>
          <w:marTop w:val="0"/>
          <w:marBottom w:val="0"/>
          <w:divBdr>
            <w:top w:val="none" w:sz="0" w:space="0" w:color="auto"/>
            <w:left w:val="none" w:sz="0" w:space="0" w:color="auto"/>
            <w:bottom w:val="none" w:sz="0" w:space="0" w:color="auto"/>
            <w:right w:val="none" w:sz="0" w:space="0" w:color="auto"/>
          </w:divBdr>
        </w:div>
      </w:divsChild>
    </w:div>
    <w:div w:id="210359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hyperlink" Target="https://de.m.wikipedia.org/wiki/Datei:ChatGPT_logo.svg" TargetMode="External"/><Relationship Id="rId34" Type="http://schemas.openxmlformats.org/officeDocument/2006/relationships/image" Target="media/image22.png"/><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{A4D6D81D-962D-455A-A62A-A660D3EE3CEE}</b:Guid>
    <b:Author>
      <b:Author>
        <b:NameList>
          <b:Person>
            <b:Last>Lorenzen</b:Last>
            <b:First>Maren</b:First>
            <b:Middle>Feilen und Knut</b:Middle>
          </b:Person>
        </b:NameList>
      </b:Author>
    </b:Author>
    <b:RefOrder>1</b:RefOrder>
  </b:Source>
  <b:Source>
    <b:Tag>Sch20</b:Tag>
    <b:SourceType>Book</b:SourceType>
    <b:Guid>{E3A37672-E727-46D5-87C3-7131CAE14DC0}</b:Guid>
    <b:Author>
      <b:Translator>
        <b:NameList>
          <b:Person>
            <b:Last>Feilen</b:Last>
            <b:First>Maren</b:First>
          </b:Person>
          <b:Person>
            <b:Last>Lorenzen</b:Last>
            <b:First>Knut</b:First>
          </b:Person>
        </b:NameList>
      </b:Translator>
    </b:Author>
    <b:Edition>3</b:Edition>
    <b:RefOrder>2</b:RefOrder>
  </b:Source>
</b:Sources>
</file>

<file path=customXml/itemProps1.xml><?xml version="1.0" encoding="utf-8"?>
<ds:datastoreItem xmlns:ds="http://schemas.openxmlformats.org/officeDocument/2006/customXml" ds:itemID="{58A1971E-412F-46E5-B1B5-0878E519F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7949</Words>
  <Characters>50083</Characters>
  <Application>Microsoft Office Word</Application>
  <DocSecurity>0</DocSecurity>
  <Lines>417</Lines>
  <Paragraphs>115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57917</CharactersWithSpaces>
  <SharedDoc>false</SharedDoc>
  <HLinks>
    <vt:vector size="384" baseType="variant">
      <vt:variant>
        <vt:i4>5374048</vt:i4>
      </vt:variant>
      <vt:variant>
        <vt:i4>396</vt:i4>
      </vt:variant>
      <vt:variant>
        <vt:i4>0</vt:i4>
      </vt:variant>
      <vt:variant>
        <vt:i4>5</vt:i4>
      </vt:variant>
      <vt:variant>
        <vt:lpwstr>https://de.m.wikipedia.org/wiki/Datei:ChatGPT_logo.svg</vt:lpwstr>
      </vt:variant>
      <vt:variant>
        <vt:lpwstr/>
      </vt:variant>
      <vt:variant>
        <vt:i4>1048639</vt:i4>
      </vt:variant>
      <vt:variant>
        <vt:i4>374</vt:i4>
      </vt:variant>
      <vt:variant>
        <vt:i4>0</vt:i4>
      </vt:variant>
      <vt:variant>
        <vt:i4>5</vt:i4>
      </vt:variant>
      <vt:variant>
        <vt:lpwstr/>
      </vt:variant>
      <vt:variant>
        <vt:lpwstr>_Toc148908629</vt:lpwstr>
      </vt:variant>
      <vt:variant>
        <vt:i4>1048639</vt:i4>
      </vt:variant>
      <vt:variant>
        <vt:i4>368</vt:i4>
      </vt:variant>
      <vt:variant>
        <vt:i4>0</vt:i4>
      </vt:variant>
      <vt:variant>
        <vt:i4>5</vt:i4>
      </vt:variant>
      <vt:variant>
        <vt:lpwstr/>
      </vt:variant>
      <vt:variant>
        <vt:lpwstr>_Toc148908628</vt:lpwstr>
      </vt:variant>
      <vt:variant>
        <vt:i4>1048639</vt:i4>
      </vt:variant>
      <vt:variant>
        <vt:i4>362</vt:i4>
      </vt:variant>
      <vt:variant>
        <vt:i4>0</vt:i4>
      </vt:variant>
      <vt:variant>
        <vt:i4>5</vt:i4>
      </vt:variant>
      <vt:variant>
        <vt:lpwstr/>
      </vt:variant>
      <vt:variant>
        <vt:lpwstr>_Toc148908627</vt:lpwstr>
      </vt:variant>
      <vt:variant>
        <vt:i4>1048639</vt:i4>
      </vt:variant>
      <vt:variant>
        <vt:i4>356</vt:i4>
      </vt:variant>
      <vt:variant>
        <vt:i4>0</vt:i4>
      </vt:variant>
      <vt:variant>
        <vt:i4>5</vt:i4>
      </vt:variant>
      <vt:variant>
        <vt:lpwstr/>
      </vt:variant>
      <vt:variant>
        <vt:lpwstr>_Toc148908626</vt:lpwstr>
      </vt:variant>
      <vt:variant>
        <vt:i4>1048639</vt:i4>
      </vt:variant>
      <vt:variant>
        <vt:i4>350</vt:i4>
      </vt:variant>
      <vt:variant>
        <vt:i4>0</vt:i4>
      </vt:variant>
      <vt:variant>
        <vt:i4>5</vt:i4>
      </vt:variant>
      <vt:variant>
        <vt:lpwstr/>
      </vt:variant>
      <vt:variant>
        <vt:lpwstr>_Toc148908625</vt:lpwstr>
      </vt:variant>
      <vt:variant>
        <vt:i4>1048639</vt:i4>
      </vt:variant>
      <vt:variant>
        <vt:i4>344</vt:i4>
      </vt:variant>
      <vt:variant>
        <vt:i4>0</vt:i4>
      </vt:variant>
      <vt:variant>
        <vt:i4>5</vt:i4>
      </vt:variant>
      <vt:variant>
        <vt:lpwstr/>
      </vt:variant>
      <vt:variant>
        <vt:lpwstr>_Toc148908624</vt:lpwstr>
      </vt:variant>
      <vt:variant>
        <vt:i4>1048639</vt:i4>
      </vt:variant>
      <vt:variant>
        <vt:i4>338</vt:i4>
      </vt:variant>
      <vt:variant>
        <vt:i4>0</vt:i4>
      </vt:variant>
      <vt:variant>
        <vt:i4>5</vt:i4>
      </vt:variant>
      <vt:variant>
        <vt:lpwstr/>
      </vt:variant>
      <vt:variant>
        <vt:lpwstr>_Toc148908623</vt:lpwstr>
      </vt:variant>
      <vt:variant>
        <vt:i4>1048639</vt:i4>
      </vt:variant>
      <vt:variant>
        <vt:i4>332</vt:i4>
      </vt:variant>
      <vt:variant>
        <vt:i4>0</vt:i4>
      </vt:variant>
      <vt:variant>
        <vt:i4>5</vt:i4>
      </vt:variant>
      <vt:variant>
        <vt:lpwstr/>
      </vt:variant>
      <vt:variant>
        <vt:lpwstr>_Toc148908622</vt:lpwstr>
      </vt:variant>
      <vt:variant>
        <vt:i4>1048639</vt:i4>
      </vt:variant>
      <vt:variant>
        <vt:i4>326</vt:i4>
      </vt:variant>
      <vt:variant>
        <vt:i4>0</vt:i4>
      </vt:variant>
      <vt:variant>
        <vt:i4>5</vt:i4>
      </vt:variant>
      <vt:variant>
        <vt:lpwstr/>
      </vt:variant>
      <vt:variant>
        <vt:lpwstr>_Toc148908621</vt:lpwstr>
      </vt:variant>
      <vt:variant>
        <vt:i4>1048639</vt:i4>
      </vt:variant>
      <vt:variant>
        <vt:i4>320</vt:i4>
      </vt:variant>
      <vt:variant>
        <vt:i4>0</vt:i4>
      </vt:variant>
      <vt:variant>
        <vt:i4>5</vt:i4>
      </vt:variant>
      <vt:variant>
        <vt:lpwstr/>
      </vt:variant>
      <vt:variant>
        <vt:lpwstr>_Toc148908620</vt:lpwstr>
      </vt:variant>
      <vt:variant>
        <vt:i4>1245247</vt:i4>
      </vt:variant>
      <vt:variant>
        <vt:i4>314</vt:i4>
      </vt:variant>
      <vt:variant>
        <vt:i4>0</vt:i4>
      </vt:variant>
      <vt:variant>
        <vt:i4>5</vt:i4>
      </vt:variant>
      <vt:variant>
        <vt:lpwstr/>
      </vt:variant>
      <vt:variant>
        <vt:lpwstr>_Toc148908619</vt:lpwstr>
      </vt:variant>
      <vt:variant>
        <vt:i4>1245247</vt:i4>
      </vt:variant>
      <vt:variant>
        <vt:i4>308</vt:i4>
      </vt:variant>
      <vt:variant>
        <vt:i4>0</vt:i4>
      </vt:variant>
      <vt:variant>
        <vt:i4>5</vt:i4>
      </vt:variant>
      <vt:variant>
        <vt:lpwstr/>
      </vt:variant>
      <vt:variant>
        <vt:lpwstr>_Toc148908618</vt:lpwstr>
      </vt:variant>
      <vt:variant>
        <vt:i4>1245247</vt:i4>
      </vt:variant>
      <vt:variant>
        <vt:i4>302</vt:i4>
      </vt:variant>
      <vt:variant>
        <vt:i4>0</vt:i4>
      </vt:variant>
      <vt:variant>
        <vt:i4>5</vt:i4>
      </vt:variant>
      <vt:variant>
        <vt:lpwstr/>
      </vt:variant>
      <vt:variant>
        <vt:lpwstr>_Toc148908617</vt:lpwstr>
      </vt:variant>
      <vt:variant>
        <vt:i4>1245247</vt:i4>
      </vt:variant>
      <vt:variant>
        <vt:i4>296</vt:i4>
      </vt:variant>
      <vt:variant>
        <vt:i4>0</vt:i4>
      </vt:variant>
      <vt:variant>
        <vt:i4>5</vt:i4>
      </vt:variant>
      <vt:variant>
        <vt:lpwstr/>
      </vt:variant>
      <vt:variant>
        <vt:lpwstr>_Toc148908616</vt:lpwstr>
      </vt:variant>
      <vt:variant>
        <vt:i4>1245247</vt:i4>
      </vt:variant>
      <vt:variant>
        <vt:i4>290</vt:i4>
      </vt:variant>
      <vt:variant>
        <vt:i4>0</vt:i4>
      </vt:variant>
      <vt:variant>
        <vt:i4>5</vt:i4>
      </vt:variant>
      <vt:variant>
        <vt:lpwstr/>
      </vt:variant>
      <vt:variant>
        <vt:lpwstr>_Toc148908615</vt:lpwstr>
      </vt:variant>
      <vt:variant>
        <vt:i4>1245247</vt:i4>
      </vt:variant>
      <vt:variant>
        <vt:i4>284</vt:i4>
      </vt:variant>
      <vt:variant>
        <vt:i4>0</vt:i4>
      </vt:variant>
      <vt:variant>
        <vt:i4>5</vt:i4>
      </vt:variant>
      <vt:variant>
        <vt:lpwstr/>
      </vt:variant>
      <vt:variant>
        <vt:lpwstr>_Toc148908614</vt:lpwstr>
      </vt:variant>
      <vt:variant>
        <vt:i4>1245247</vt:i4>
      </vt:variant>
      <vt:variant>
        <vt:i4>278</vt:i4>
      </vt:variant>
      <vt:variant>
        <vt:i4>0</vt:i4>
      </vt:variant>
      <vt:variant>
        <vt:i4>5</vt:i4>
      </vt:variant>
      <vt:variant>
        <vt:lpwstr/>
      </vt:variant>
      <vt:variant>
        <vt:lpwstr>_Toc148908613</vt:lpwstr>
      </vt:variant>
      <vt:variant>
        <vt:i4>1245247</vt:i4>
      </vt:variant>
      <vt:variant>
        <vt:i4>272</vt:i4>
      </vt:variant>
      <vt:variant>
        <vt:i4>0</vt:i4>
      </vt:variant>
      <vt:variant>
        <vt:i4>5</vt:i4>
      </vt:variant>
      <vt:variant>
        <vt:lpwstr/>
      </vt:variant>
      <vt:variant>
        <vt:lpwstr>_Toc148908612</vt:lpwstr>
      </vt:variant>
      <vt:variant>
        <vt:i4>1245247</vt:i4>
      </vt:variant>
      <vt:variant>
        <vt:i4>266</vt:i4>
      </vt:variant>
      <vt:variant>
        <vt:i4>0</vt:i4>
      </vt:variant>
      <vt:variant>
        <vt:i4>5</vt:i4>
      </vt:variant>
      <vt:variant>
        <vt:lpwstr/>
      </vt:variant>
      <vt:variant>
        <vt:lpwstr>_Toc148908611</vt:lpwstr>
      </vt:variant>
      <vt:variant>
        <vt:i4>1245247</vt:i4>
      </vt:variant>
      <vt:variant>
        <vt:i4>260</vt:i4>
      </vt:variant>
      <vt:variant>
        <vt:i4>0</vt:i4>
      </vt:variant>
      <vt:variant>
        <vt:i4>5</vt:i4>
      </vt:variant>
      <vt:variant>
        <vt:lpwstr/>
      </vt:variant>
      <vt:variant>
        <vt:lpwstr>_Toc148908610</vt:lpwstr>
      </vt:variant>
      <vt:variant>
        <vt:i4>1179711</vt:i4>
      </vt:variant>
      <vt:variant>
        <vt:i4>254</vt:i4>
      </vt:variant>
      <vt:variant>
        <vt:i4>0</vt:i4>
      </vt:variant>
      <vt:variant>
        <vt:i4>5</vt:i4>
      </vt:variant>
      <vt:variant>
        <vt:lpwstr/>
      </vt:variant>
      <vt:variant>
        <vt:lpwstr>_Toc148908609</vt:lpwstr>
      </vt:variant>
      <vt:variant>
        <vt:i4>1179711</vt:i4>
      </vt:variant>
      <vt:variant>
        <vt:i4>248</vt:i4>
      </vt:variant>
      <vt:variant>
        <vt:i4>0</vt:i4>
      </vt:variant>
      <vt:variant>
        <vt:i4>5</vt:i4>
      </vt:variant>
      <vt:variant>
        <vt:lpwstr/>
      </vt:variant>
      <vt:variant>
        <vt:lpwstr>_Toc148908608</vt:lpwstr>
      </vt:variant>
      <vt:variant>
        <vt:i4>1179711</vt:i4>
      </vt:variant>
      <vt:variant>
        <vt:i4>242</vt:i4>
      </vt:variant>
      <vt:variant>
        <vt:i4>0</vt:i4>
      </vt:variant>
      <vt:variant>
        <vt:i4>5</vt:i4>
      </vt:variant>
      <vt:variant>
        <vt:lpwstr/>
      </vt:variant>
      <vt:variant>
        <vt:lpwstr>_Toc148908607</vt:lpwstr>
      </vt:variant>
      <vt:variant>
        <vt:i4>1179711</vt:i4>
      </vt:variant>
      <vt:variant>
        <vt:i4>236</vt:i4>
      </vt:variant>
      <vt:variant>
        <vt:i4>0</vt:i4>
      </vt:variant>
      <vt:variant>
        <vt:i4>5</vt:i4>
      </vt:variant>
      <vt:variant>
        <vt:lpwstr/>
      </vt:variant>
      <vt:variant>
        <vt:lpwstr>_Toc148908606</vt:lpwstr>
      </vt:variant>
      <vt:variant>
        <vt:i4>1179711</vt:i4>
      </vt:variant>
      <vt:variant>
        <vt:i4>230</vt:i4>
      </vt:variant>
      <vt:variant>
        <vt:i4>0</vt:i4>
      </vt:variant>
      <vt:variant>
        <vt:i4>5</vt:i4>
      </vt:variant>
      <vt:variant>
        <vt:lpwstr/>
      </vt:variant>
      <vt:variant>
        <vt:lpwstr>_Toc148908605</vt:lpwstr>
      </vt:variant>
      <vt:variant>
        <vt:i4>1179711</vt:i4>
      </vt:variant>
      <vt:variant>
        <vt:i4>224</vt:i4>
      </vt:variant>
      <vt:variant>
        <vt:i4>0</vt:i4>
      </vt:variant>
      <vt:variant>
        <vt:i4>5</vt:i4>
      </vt:variant>
      <vt:variant>
        <vt:lpwstr/>
      </vt:variant>
      <vt:variant>
        <vt:lpwstr>_Toc148908604</vt:lpwstr>
      </vt:variant>
      <vt:variant>
        <vt:i4>1179711</vt:i4>
      </vt:variant>
      <vt:variant>
        <vt:i4>218</vt:i4>
      </vt:variant>
      <vt:variant>
        <vt:i4>0</vt:i4>
      </vt:variant>
      <vt:variant>
        <vt:i4>5</vt:i4>
      </vt:variant>
      <vt:variant>
        <vt:lpwstr/>
      </vt:variant>
      <vt:variant>
        <vt:lpwstr>_Toc148908603</vt:lpwstr>
      </vt:variant>
      <vt:variant>
        <vt:i4>1179711</vt:i4>
      </vt:variant>
      <vt:variant>
        <vt:i4>212</vt:i4>
      </vt:variant>
      <vt:variant>
        <vt:i4>0</vt:i4>
      </vt:variant>
      <vt:variant>
        <vt:i4>5</vt:i4>
      </vt:variant>
      <vt:variant>
        <vt:lpwstr/>
      </vt:variant>
      <vt:variant>
        <vt:lpwstr>_Toc148908602</vt:lpwstr>
      </vt:variant>
      <vt:variant>
        <vt:i4>1179711</vt:i4>
      </vt:variant>
      <vt:variant>
        <vt:i4>206</vt:i4>
      </vt:variant>
      <vt:variant>
        <vt:i4>0</vt:i4>
      </vt:variant>
      <vt:variant>
        <vt:i4>5</vt:i4>
      </vt:variant>
      <vt:variant>
        <vt:lpwstr/>
      </vt:variant>
      <vt:variant>
        <vt:lpwstr>_Toc148908601</vt:lpwstr>
      </vt:variant>
      <vt:variant>
        <vt:i4>1179711</vt:i4>
      </vt:variant>
      <vt:variant>
        <vt:i4>200</vt:i4>
      </vt:variant>
      <vt:variant>
        <vt:i4>0</vt:i4>
      </vt:variant>
      <vt:variant>
        <vt:i4>5</vt:i4>
      </vt:variant>
      <vt:variant>
        <vt:lpwstr/>
      </vt:variant>
      <vt:variant>
        <vt:lpwstr>_Toc148908600</vt:lpwstr>
      </vt:variant>
      <vt:variant>
        <vt:i4>1769532</vt:i4>
      </vt:variant>
      <vt:variant>
        <vt:i4>194</vt:i4>
      </vt:variant>
      <vt:variant>
        <vt:i4>0</vt:i4>
      </vt:variant>
      <vt:variant>
        <vt:i4>5</vt:i4>
      </vt:variant>
      <vt:variant>
        <vt:lpwstr/>
      </vt:variant>
      <vt:variant>
        <vt:lpwstr>_Toc148908599</vt:lpwstr>
      </vt:variant>
      <vt:variant>
        <vt:i4>1769532</vt:i4>
      </vt:variant>
      <vt:variant>
        <vt:i4>188</vt:i4>
      </vt:variant>
      <vt:variant>
        <vt:i4>0</vt:i4>
      </vt:variant>
      <vt:variant>
        <vt:i4>5</vt:i4>
      </vt:variant>
      <vt:variant>
        <vt:lpwstr/>
      </vt:variant>
      <vt:variant>
        <vt:lpwstr>_Toc148908598</vt:lpwstr>
      </vt:variant>
      <vt:variant>
        <vt:i4>1769532</vt:i4>
      </vt:variant>
      <vt:variant>
        <vt:i4>182</vt:i4>
      </vt:variant>
      <vt:variant>
        <vt:i4>0</vt:i4>
      </vt:variant>
      <vt:variant>
        <vt:i4>5</vt:i4>
      </vt:variant>
      <vt:variant>
        <vt:lpwstr/>
      </vt:variant>
      <vt:variant>
        <vt:lpwstr>_Toc148908597</vt:lpwstr>
      </vt:variant>
      <vt:variant>
        <vt:i4>1769532</vt:i4>
      </vt:variant>
      <vt:variant>
        <vt:i4>176</vt:i4>
      </vt:variant>
      <vt:variant>
        <vt:i4>0</vt:i4>
      </vt:variant>
      <vt:variant>
        <vt:i4>5</vt:i4>
      </vt:variant>
      <vt:variant>
        <vt:lpwstr/>
      </vt:variant>
      <vt:variant>
        <vt:lpwstr>_Toc148908596</vt:lpwstr>
      </vt:variant>
      <vt:variant>
        <vt:i4>1769532</vt:i4>
      </vt:variant>
      <vt:variant>
        <vt:i4>170</vt:i4>
      </vt:variant>
      <vt:variant>
        <vt:i4>0</vt:i4>
      </vt:variant>
      <vt:variant>
        <vt:i4>5</vt:i4>
      </vt:variant>
      <vt:variant>
        <vt:lpwstr/>
      </vt:variant>
      <vt:variant>
        <vt:lpwstr>_Toc148908595</vt:lpwstr>
      </vt:variant>
      <vt:variant>
        <vt:i4>1769532</vt:i4>
      </vt:variant>
      <vt:variant>
        <vt:i4>164</vt:i4>
      </vt:variant>
      <vt:variant>
        <vt:i4>0</vt:i4>
      </vt:variant>
      <vt:variant>
        <vt:i4>5</vt:i4>
      </vt:variant>
      <vt:variant>
        <vt:lpwstr/>
      </vt:variant>
      <vt:variant>
        <vt:lpwstr>_Toc148908594</vt:lpwstr>
      </vt:variant>
      <vt:variant>
        <vt:i4>1769532</vt:i4>
      </vt:variant>
      <vt:variant>
        <vt:i4>158</vt:i4>
      </vt:variant>
      <vt:variant>
        <vt:i4>0</vt:i4>
      </vt:variant>
      <vt:variant>
        <vt:i4>5</vt:i4>
      </vt:variant>
      <vt:variant>
        <vt:lpwstr/>
      </vt:variant>
      <vt:variant>
        <vt:lpwstr>_Toc148908593</vt:lpwstr>
      </vt:variant>
      <vt:variant>
        <vt:i4>1769532</vt:i4>
      </vt:variant>
      <vt:variant>
        <vt:i4>152</vt:i4>
      </vt:variant>
      <vt:variant>
        <vt:i4>0</vt:i4>
      </vt:variant>
      <vt:variant>
        <vt:i4>5</vt:i4>
      </vt:variant>
      <vt:variant>
        <vt:lpwstr/>
      </vt:variant>
      <vt:variant>
        <vt:lpwstr>_Toc148908592</vt:lpwstr>
      </vt:variant>
      <vt:variant>
        <vt:i4>1769532</vt:i4>
      </vt:variant>
      <vt:variant>
        <vt:i4>146</vt:i4>
      </vt:variant>
      <vt:variant>
        <vt:i4>0</vt:i4>
      </vt:variant>
      <vt:variant>
        <vt:i4>5</vt:i4>
      </vt:variant>
      <vt:variant>
        <vt:lpwstr/>
      </vt:variant>
      <vt:variant>
        <vt:lpwstr>_Toc148908591</vt:lpwstr>
      </vt:variant>
      <vt:variant>
        <vt:i4>1769532</vt:i4>
      </vt:variant>
      <vt:variant>
        <vt:i4>140</vt:i4>
      </vt:variant>
      <vt:variant>
        <vt:i4>0</vt:i4>
      </vt:variant>
      <vt:variant>
        <vt:i4>5</vt:i4>
      </vt:variant>
      <vt:variant>
        <vt:lpwstr/>
      </vt:variant>
      <vt:variant>
        <vt:lpwstr>_Toc148908590</vt:lpwstr>
      </vt:variant>
      <vt:variant>
        <vt:i4>1703996</vt:i4>
      </vt:variant>
      <vt:variant>
        <vt:i4>134</vt:i4>
      </vt:variant>
      <vt:variant>
        <vt:i4>0</vt:i4>
      </vt:variant>
      <vt:variant>
        <vt:i4>5</vt:i4>
      </vt:variant>
      <vt:variant>
        <vt:lpwstr/>
      </vt:variant>
      <vt:variant>
        <vt:lpwstr>_Toc148908589</vt:lpwstr>
      </vt:variant>
      <vt:variant>
        <vt:i4>1703996</vt:i4>
      </vt:variant>
      <vt:variant>
        <vt:i4>128</vt:i4>
      </vt:variant>
      <vt:variant>
        <vt:i4>0</vt:i4>
      </vt:variant>
      <vt:variant>
        <vt:i4>5</vt:i4>
      </vt:variant>
      <vt:variant>
        <vt:lpwstr/>
      </vt:variant>
      <vt:variant>
        <vt:lpwstr>_Toc148908588</vt:lpwstr>
      </vt:variant>
      <vt:variant>
        <vt:i4>1703996</vt:i4>
      </vt:variant>
      <vt:variant>
        <vt:i4>122</vt:i4>
      </vt:variant>
      <vt:variant>
        <vt:i4>0</vt:i4>
      </vt:variant>
      <vt:variant>
        <vt:i4>5</vt:i4>
      </vt:variant>
      <vt:variant>
        <vt:lpwstr/>
      </vt:variant>
      <vt:variant>
        <vt:lpwstr>_Toc148908587</vt:lpwstr>
      </vt:variant>
      <vt:variant>
        <vt:i4>1703996</vt:i4>
      </vt:variant>
      <vt:variant>
        <vt:i4>116</vt:i4>
      </vt:variant>
      <vt:variant>
        <vt:i4>0</vt:i4>
      </vt:variant>
      <vt:variant>
        <vt:i4>5</vt:i4>
      </vt:variant>
      <vt:variant>
        <vt:lpwstr/>
      </vt:variant>
      <vt:variant>
        <vt:lpwstr>_Toc148908586</vt:lpwstr>
      </vt:variant>
      <vt:variant>
        <vt:i4>1703996</vt:i4>
      </vt:variant>
      <vt:variant>
        <vt:i4>110</vt:i4>
      </vt:variant>
      <vt:variant>
        <vt:i4>0</vt:i4>
      </vt:variant>
      <vt:variant>
        <vt:i4>5</vt:i4>
      </vt:variant>
      <vt:variant>
        <vt:lpwstr/>
      </vt:variant>
      <vt:variant>
        <vt:lpwstr>_Toc148908585</vt:lpwstr>
      </vt:variant>
      <vt:variant>
        <vt:i4>1703996</vt:i4>
      </vt:variant>
      <vt:variant>
        <vt:i4>104</vt:i4>
      </vt:variant>
      <vt:variant>
        <vt:i4>0</vt:i4>
      </vt:variant>
      <vt:variant>
        <vt:i4>5</vt:i4>
      </vt:variant>
      <vt:variant>
        <vt:lpwstr/>
      </vt:variant>
      <vt:variant>
        <vt:lpwstr>_Toc148908584</vt:lpwstr>
      </vt:variant>
      <vt:variant>
        <vt:i4>1703996</vt:i4>
      </vt:variant>
      <vt:variant>
        <vt:i4>98</vt:i4>
      </vt:variant>
      <vt:variant>
        <vt:i4>0</vt:i4>
      </vt:variant>
      <vt:variant>
        <vt:i4>5</vt:i4>
      </vt:variant>
      <vt:variant>
        <vt:lpwstr/>
      </vt:variant>
      <vt:variant>
        <vt:lpwstr>_Toc148908583</vt:lpwstr>
      </vt:variant>
      <vt:variant>
        <vt:i4>1703996</vt:i4>
      </vt:variant>
      <vt:variant>
        <vt:i4>92</vt:i4>
      </vt:variant>
      <vt:variant>
        <vt:i4>0</vt:i4>
      </vt:variant>
      <vt:variant>
        <vt:i4>5</vt:i4>
      </vt:variant>
      <vt:variant>
        <vt:lpwstr/>
      </vt:variant>
      <vt:variant>
        <vt:lpwstr>_Toc148908582</vt:lpwstr>
      </vt:variant>
      <vt:variant>
        <vt:i4>1703996</vt:i4>
      </vt:variant>
      <vt:variant>
        <vt:i4>86</vt:i4>
      </vt:variant>
      <vt:variant>
        <vt:i4>0</vt:i4>
      </vt:variant>
      <vt:variant>
        <vt:i4>5</vt:i4>
      </vt:variant>
      <vt:variant>
        <vt:lpwstr/>
      </vt:variant>
      <vt:variant>
        <vt:lpwstr>_Toc148908581</vt:lpwstr>
      </vt:variant>
      <vt:variant>
        <vt:i4>1703996</vt:i4>
      </vt:variant>
      <vt:variant>
        <vt:i4>80</vt:i4>
      </vt:variant>
      <vt:variant>
        <vt:i4>0</vt:i4>
      </vt:variant>
      <vt:variant>
        <vt:i4>5</vt:i4>
      </vt:variant>
      <vt:variant>
        <vt:lpwstr/>
      </vt:variant>
      <vt:variant>
        <vt:lpwstr>_Toc148908580</vt:lpwstr>
      </vt:variant>
      <vt:variant>
        <vt:i4>1376316</vt:i4>
      </vt:variant>
      <vt:variant>
        <vt:i4>74</vt:i4>
      </vt:variant>
      <vt:variant>
        <vt:i4>0</vt:i4>
      </vt:variant>
      <vt:variant>
        <vt:i4>5</vt:i4>
      </vt:variant>
      <vt:variant>
        <vt:lpwstr/>
      </vt:variant>
      <vt:variant>
        <vt:lpwstr>_Toc148908579</vt:lpwstr>
      </vt:variant>
      <vt:variant>
        <vt:i4>1376316</vt:i4>
      </vt:variant>
      <vt:variant>
        <vt:i4>68</vt:i4>
      </vt:variant>
      <vt:variant>
        <vt:i4>0</vt:i4>
      </vt:variant>
      <vt:variant>
        <vt:i4>5</vt:i4>
      </vt:variant>
      <vt:variant>
        <vt:lpwstr/>
      </vt:variant>
      <vt:variant>
        <vt:lpwstr>_Toc148908578</vt:lpwstr>
      </vt:variant>
      <vt:variant>
        <vt:i4>1376316</vt:i4>
      </vt:variant>
      <vt:variant>
        <vt:i4>62</vt:i4>
      </vt:variant>
      <vt:variant>
        <vt:i4>0</vt:i4>
      </vt:variant>
      <vt:variant>
        <vt:i4>5</vt:i4>
      </vt:variant>
      <vt:variant>
        <vt:lpwstr/>
      </vt:variant>
      <vt:variant>
        <vt:lpwstr>_Toc148908577</vt:lpwstr>
      </vt:variant>
      <vt:variant>
        <vt:i4>1376316</vt:i4>
      </vt:variant>
      <vt:variant>
        <vt:i4>56</vt:i4>
      </vt:variant>
      <vt:variant>
        <vt:i4>0</vt:i4>
      </vt:variant>
      <vt:variant>
        <vt:i4>5</vt:i4>
      </vt:variant>
      <vt:variant>
        <vt:lpwstr/>
      </vt:variant>
      <vt:variant>
        <vt:lpwstr>_Toc148908576</vt:lpwstr>
      </vt:variant>
      <vt:variant>
        <vt:i4>1376316</vt:i4>
      </vt:variant>
      <vt:variant>
        <vt:i4>50</vt:i4>
      </vt:variant>
      <vt:variant>
        <vt:i4>0</vt:i4>
      </vt:variant>
      <vt:variant>
        <vt:i4>5</vt:i4>
      </vt:variant>
      <vt:variant>
        <vt:lpwstr/>
      </vt:variant>
      <vt:variant>
        <vt:lpwstr>_Toc148908575</vt:lpwstr>
      </vt:variant>
      <vt:variant>
        <vt:i4>1376316</vt:i4>
      </vt:variant>
      <vt:variant>
        <vt:i4>44</vt:i4>
      </vt:variant>
      <vt:variant>
        <vt:i4>0</vt:i4>
      </vt:variant>
      <vt:variant>
        <vt:i4>5</vt:i4>
      </vt:variant>
      <vt:variant>
        <vt:lpwstr/>
      </vt:variant>
      <vt:variant>
        <vt:lpwstr>_Toc148908574</vt:lpwstr>
      </vt:variant>
      <vt:variant>
        <vt:i4>1376316</vt:i4>
      </vt:variant>
      <vt:variant>
        <vt:i4>38</vt:i4>
      </vt:variant>
      <vt:variant>
        <vt:i4>0</vt:i4>
      </vt:variant>
      <vt:variant>
        <vt:i4>5</vt:i4>
      </vt:variant>
      <vt:variant>
        <vt:lpwstr/>
      </vt:variant>
      <vt:variant>
        <vt:lpwstr>_Toc148908573</vt:lpwstr>
      </vt:variant>
      <vt:variant>
        <vt:i4>1376316</vt:i4>
      </vt:variant>
      <vt:variant>
        <vt:i4>32</vt:i4>
      </vt:variant>
      <vt:variant>
        <vt:i4>0</vt:i4>
      </vt:variant>
      <vt:variant>
        <vt:i4>5</vt:i4>
      </vt:variant>
      <vt:variant>
        <vt:lpwstr/>
      </vt:variant>
      <vt:variant>
        <vt:lpwstr>_Toc148908572</vt:lpwstr>
      </vt:variant>
      <vt:variant>
        <vt:i4>1376316</vt:i4>
      </vt:variant>
      <vt:variant>
        <vt:i4>26</vt:i4>
      </vt:variant>
      <vt:variant>
        <vt:i4>0</vt:i4>
      </vt:variant>
      <vt:variant>
        <vt:i4>5</vt:i4>
      </vt:variant>
      <vt:variant>
        <vt:lpwstr/>
      </vt:variant>
      <vt:variant>
        <vt:lpwstr>_Toc148908571</vt:lpwstr>
      </vt:variant>
      <vt:variant>
        <vt:i4>1376316</vt:i4>
      </vt:variant>
      <vt:variant>
        <vt:i4>20</vt:i4>
      </vt:variant>
      <vt:variant>
        <vt:i4>0</vt:i4>
      </vt:variant>
      <vt:variant>
        <vt:i4>5</vt:i4>
      </vt:variant>
      <vt:variant>
        <vt:lpwstr/>
      </vt:variant>
      <vt:variant>
        <vt:lpwstr>_Toc148908570</vt:lpwstr>
      </vt:variant>
      <vt:variant>
        <vt:i4>1310780</vt:i4>
      </vt:variant>
      <vt:variant>
        <vt:i4>14</vt:i4>
      </vt:variant>
      <vt:variant>
        <vt:i4>0</vt:i4>
      </vt:variant>
      <vt:variant>
        <vt:i4>5</vt:i4>
      </vt:variant>
      <vt:variant>
        <vt:lpwstr/>
      </vt:variant>
      <vt:variant>
        <vt:lpwstr>_Toc148908569</vt:lpwstr>
      </vt:variant>
      <vt:variant>
        <vt:i4>1310780</vt:i4>
      </vt:variant>
      <vt:variant>
        <vt:i4>8</vt:i4>
      </vt:variant>
      <vt:variant>
        <vt:i4>0</vt:i4>
      </vt:variant>
      <vt:variant>
        <vt:i4>5</vt:i4>
      </vt:variant>
      <vt:variant>
        <vt:lpwstr/>
      </vt:variant>
      <vt:variant>
        <vt:lpwstr>_Toc148908568</vt:lpwstr>
      </vt:variant>
      <vt:variant>
        <vt:i4>1310780</vt:i4>
      </vt:variant>
      <vt:variant>
        <vt:i4>2</vt:i4>
      </vt:variant>
      <vt:variant>
        <vt:i4>0</vt:i4>
      </vt:variant>
      <vt:variant>
        <vt:i4>5</vt:i4>
      </vt:variant>
      <vt:variant>
        <vt:lpwstr/>
      </vt:variant>
      <vt:variant>
        <vt:lpwstr>_Toc148908567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 Taylor</dc:creator>
  <cp:keywords/>
  <dc:description/>
  <cp:lastModifiedBy>Anke Taylor</cp:lastModifiedBy>
  <cp:revision>2</cp:revision>
  <cp:lastPrinted>2023-10-19T22:18:00Z</cp:lastPrinted>
  <dcterms:created xsi:type="dcterms:W3CDTF">2023-10-23T07:23:00Z</dcterms:created>
  <dcterms:modified xsi:type="dcterms:W3CDTF">2023-10-23T07:23:00Z</dcterms:modified>
</cp:coreProperties>
</file>