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874540" w:displacedByCustomXml="next"/>
    <w:sdt>
      <w:sdtPr>
        <w:rPr>
          <w:rFonts w:cstheme="minorBidi"/>
          <w:sz w:val="22"/>
          <w:szCs w:val="22"/>
          <w:lang w:eastAsia="en-US"/>
        </w:rPr>
        <w:id w:val="1722401732"/>
        <w:docPartObj>
          <w:docPartGallery w:val="Cover Pages"/>
          <w:docPartUnique/>
        </w:docPartObj>
      </w:sdtPr>
      <w:sdtEndPr/>
      <w:sdtContent>
        <w:p w14:paraId="0488DE36" w14:textId="77777777" w:rsidR="00ED589E" w:rsidRPr="003D0900" w:rsidRDefault="006E7567" w:rsidP="00C02FC0">
          <w:pPr>
            <w:pStyle w:val="BilderBeschriftung"/>
            <w:rPr>
              <w:sz w:val="22"/>
              <w:szCs w:val="22"/>
              <w:lang w:val="en-GB"/>
            </w:rPr>
          </w:pPr>
          <w:r w:rsidRPr="003D0900">
            <w:rPr>
              <w:sz w:val="22"/>
              <w:szCs w:val="22"/>
              <w:lang w:val="en-GB"/>
            </w:rPr>
            <w:t>Hochschule Fulda - University of Applied Sciences</w:t>
          </w:r>
          <w:bookmarkEnd w:id="0"/>
        </w:p>
        <w:p w14:paraId="6CD39A5F" w14:textId="5523DABB" w:rsidR="00473DB5" w:rsidRPr="00473DB5" w:rsidRDefault="006E7567" w:rsidP="00473DB5">
          <w:pPr>
            <w:pBdr>
              <w:bottom w:val="single" w:sz="4" w:space="1" w:color="auto"/>
            </w:pBdr>
            <w:jc w:val="center"/>
          </w:pPr>
          <w:r w:rsidRPr="006E7567">
            <w:t>Fachbereich Angewandte Informatik</w:t>
          </w:r>
        </w:p>
        <w:p w14:paraId="0FBA352C" w14:textId="77777777" w:rsidR="0062232C" w:rsidRDefault="0062232C"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B43B94">
          <w:pPr>
            <w:jc w:val="center"/>
            <w:rPr>
              <w:sz w:val="40"/>
              <w:szCs w:val="40"/>
            </w:rPr>
          </w:pPr>
          <w:r w:rsidRPr="00B769BB">
            <w:rPr>
              <w:sz w:val="40"/>
              <w:szCs w:val="40"/>
            </w:rPr>
            <w:t xml:space="preserve">als ”Ein-Mann-Videospielentwickler“ </w:t>
          </w:r>
          <w:r w:rsidRPr="00B769BB">
            <w:rPr>
              <w:sz w:val="40"/>
              <w:szCs w:val="40"/>
            </w:rPr>
            <w:t xml:space="preserve">auf </w:t>
          </w:r>
          <w:r w:rsidRPr="00B769BB">
            <w:rPr>
              <w:sz w:val="40"/>
              <w:szCs w:val="40"/>
            </w:rPr>
            <w:t xml:space="preserve">der Unreal Engine 5 </w:t>
          </w:r>
          <w:r w:rsidRPr="00B769BB">
            <w:rPr>
              <w:sz w:val="40"/>
              <w:szCs w:val="40"/>
            </w:rPr>
            <w:t xml:space="preserve">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1D2BB1" w:rsidRPr="00484BD8" w14:paraId="19113F11" w14:textId="77777777" w:rsidTr="00E92E09">
            <w:trPr>
              <w:jc w:val="center"/>
            </w:trPr>
            <w:tc>
              <w:tcPr>
                <w:tcW w:w="3397" w:type="dxa"/>
              </w:tcPr>
              <w:p w14:paraId="60899D3D" w14:textId="5B6B200F" w:rsidR="001D2BB1" w:rsidRPr="00484BD8" w:rsidRDefault="001D2BB1" w:rsidP="00244224">
                <w:pPr>
                  <w:spacing w:line="276" w:lineRule="auto"/>
                  <w:jc w:val="center"/>
                  <w:rPr>
                    <w:sz w:val="24"/>
                    <w:szCs w:val="24"/>
                  </w:rPr>
                </w:pPr>
                <w:r w:rsidRPr="00484BD8">
                  <w:rPr>
                    <w:sz w:val="24"/>
                    <w:szCs w:val="24"/>
                  </w:rPr>
                  <w:t>Vorgelegt von:</w:t>
                </w:r>
              </w:p>
            </w:tc>
            <w:tc>
              <w:tcPr>
                <w:tcW w:w="3254" w:type="dxa"/>
              </w:tcPr>
              <w:p w14:paraId="3E31D6FB" w14:textId="1D55AEE3" w:rsidR="001D2BB1" w:rsidRPr="00484BD8" w:rsidRDefault="001D2BB1" w:rsidP="00244224">
                <w:pPr>
                  <w:spacing w:line="276" w:lineRule="auto"/>
                  <w:jc w:val="center"/>
                  <w:rPr>
                    <w:sz w:val="24"/>
                    <w:szCs w:val="24"/>
                  </w:rPr>
                </w:pPr>
                <w:r w:rsidRPr="00484BD8">
                  <w:rPr>
                    <w:sz w:val="24"/>
                    <w:szCs w:val="24"/>
                  </w:rPr>
                  <w:t>Matrikelnummer:</w:t>
                </w:r>
              </w:p>
            </w:tc>
          </w:tr>
          <w:tr w:rsidR="001D2BB1" w:rsidRPr="00484BD8" w14:paraId="2FA6BE0B" w14:textId="77777777" w:rsidTr="00E92E09">
            <w:trPr>
              <w:jc w:val="center"/>
            </w:trPr>
            <w:tc>
              <w:tcPr>
                <w:tcW w:w="3397" w:type="dxa"/>
              </w:tcPr>
              <w:p w14:paraId="45AD2786" w14:textId="13DD1F08" w:rsidR="001D2BB1" w:rsidRPr="00484BD8" w:rsidRDefault="001718AE"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1D2BB1" w:rsidRPr="00484BD8" w:rsidRDefault="001718AE"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E37A5F">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Pr="00996D2A" w:rsidRDefault="002064FF" w:rsidP="00996D2A">
          <w:pPr>
            <w:jc w:val="center"/>
            <w:rPr>
              <w:sz w:val="24"/>
              <w:szCs w:val="24"/>
            </w:rPr>
          </w:pPr>
          <w:r w:rsidRPr="00466A1F">
            <w:rPr>
              <w:sz w:val="24"/>
              <w:szCs w:val="24"/>
            </w:rPr>
            <w:t>Zweitprüfer: Dipl.-Ing</w:t>
          </w:r>
          <w:r w:rsidR="009D304F" w:rsidRPr="00466A1F">
            <w:rPr>
              <w:sz w:val="24"/>
              <w:szCs w:val="24"/>
            </w:rPr>
            <w:t>.</w:t>
          </w:r>
          <w:r w:rsidR="009D304F" w:rsidRPr="00466A1F">
            <w:rPr>
              <w:sz w:val="24"/>
              <w:szCs w:val="24"/>
            </w:rPr>
            <w:t xml:space="preserve"> Peter Klingebiel</w:t>
          </w:r>
        </w:p>
        <w:p w14:paraId="395D077E" w14:textId="77777777" w:rsidR="008F7136" w:rsidRPr="00996D2A"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DE7047" w:rsidP="004976B0">
          <w:pPr>
            <w:jc w:val="center"/>
          </w:pPr>
          <w:r w:rsidRPr="00DF4823">
            <w:rPr>
              <w:sz w:val="24"/>
              <w:szCs w:val="24"/>
            </w:rPr>
            <w:t xml:space="preserve">Fulda, </w:t>
          </w:r>
          <w:r w:rsidR="00BA7E94" w:rsidRPr="00DF4823">
            <w:rPr>
              <w:sz w:val="24"/>
              <w:szCs w:val="24"/>
            </w:rPr>
            <w:t>23</w:t>
          </w:r>
          <w:r w:rsidR="00DC25BE">
            <w:rPr>
              <w:sz w:val="24"/>
              <w:szCs w:val="24"/>
            </w:rPr>
            <w:t>.</w:t>
          </w:r>
          <w:r w:rsidR="00EE245A" w:rsidRPr="00DF4823">
            <w:rPr>
              <w:sz w:val="24"/>
              <w:szCs w:val="24"/>
            </w:rPr>
            <w:t xml:space="preserve"> Oktober 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1" w:name="_Toc148908567"/>
      <w:r w:rsidRPr="00BB50F8">
        <w:lastRenderedPageBreak/>
        <w:t>Abstract</w:t>
      </w:r>
      <w:bookmarkEnd w:id="1"/>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2" w:name="_Toc148908568"/>
      <w:r w:rsidRPr="006E6140">
        <w:rPr>
          <w:rFonts w:eastAsia="Times New Roman"/>
          <w:lang w:eastAsia="de-DE"/>
        </w:rPr>
        <w:t>Inhaltsverzeichnis</w:t>
      </w:r>
      <w:bookmarkEnd w:id="2"/>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7E715D">
      <w:pPr>
        <w:pStyle w:val="Verzeichnis1"/>
        <w:tabs>
          <w:tab w:val="right" w:leader="dot" w:pos="7927"/>
        </w:tabs>
        <w:rPr>
          <w:rFonts w:asciiTheme="minorHAnsi" w:eastAsiaTheme="minorEastAsia" w:hAnsiTheme="minorHAnsi"/>
          <w:noProof/>
          <w:lang w:eastAsia="de-DE"/>
        </w:rPr>
      </w:pPr>
      <w:hyperlink w:anchor="_Toc148908568" w:history="1">
        <w:r w:rsidRPr="002B3F12">
          <w:rPr>
            <w:rStyle w:val="Hyperlink"/>
            <w:rFonts w:eastAsia="Times New Roman"/>
            <w:noProof/>
            <w:lang w:eastAsia="de-DE"/>
          </w:rPr>
          <w:t>Inhaltsverzeichnis</w:t>
        </w:r>
        <w:r>
          <w:rPr>
            <w:noProof/>
            <w:webHidden/>
          </w:rPr>
          <w:tab/>
        </w:r>
        <w:r>
          <w:rPr>
            <w:noProof/>
            <w:webHidden/>
          </w:rPr>
          <w:fldChar w:fldCharType="begin"/>
        </w:r>
        <w:r>
          <w:rPr>
            <w:noProof/>
            <w:webHidden/>
          </w:rPr>
          <w:instrText xml:space="preserve"> PAGEREF _Toc148908568 \h </w:instrText>
        </w:r>
        <w:r>
          <w:rPr>
            <w:noProof/>
            <w:webHidden/>
          </w:rPr>
        </w:r>
        <w:r>
          <w:rPr>
            <w:noProof/>
            <w:webHidden/>
          </w:rPr>
          <w:fldChar w:fldCharType="separate"/>
        </w:r>
        <w:r>
          <w:rPr>
            <w:noProof/>
            <w:webHidden/>
          </w:rPr>
          <w:t>II</w:t>
        </w:r>
        <w:r>
          <w:rPr>
            <w:noProof/>
            <w:webHidden/>
          </w:rPr>
          <w:fldChar w:fldCharType="end"/>
        </w:r>
      </w:hyperlink>
    </w:p>
    <w:p w14:paraId="16D6CC2F" w14:textId="10E0DA29"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69" w:history="1">
        <w:r w:rsidRPr="002B3F12">
          <w:rPr>
            <w:rStyle w:val="Hyperlink"/>
            <w:rFonts w:eastAsia="Times New Roman"/>
            <w:noProof/>
            <w:lang w:eastAsia="de-DE"/>
          </w:rPr>
          <w:t>1</w:t>
        </w:r>
        <w:r>
          <w:rPr>
            <w:rFonts w:asciiTheme="minorHAnsi" w:eastAsiaTheme="minorEastAsia" w:hAnsiTheme="minorHAnsi"/>
            <w:noProof/>
            <w:lang w:eastAsia="de-DE"/>
          </w:rPr>
          <w:tab/>
        </w:r>
        <w:r w:rsidRPr="002B3F12">
          <w:rPr>
            <w:rStyle w:val="Hyperlink"/>
            <w:rFonts w:eastAsia="Times New Roman"/>
            <w:noProof/>
            <w:lang w:eastAsia="de-DE"/>
          </w:rPr>
          <w:t>Einleitung</w:t>
        </w:r>
        <w:r>
          <w:rPr>
            <w:noProof/>
            <w:webHidden/>
          </w:rPr>
          <w:tab/>
        </w:r>
        <w:r>
          <w:rPr>
            <w:noProof/>
            <w:webHidden/>
          </w:rPr>
          <w:fldChar w:fldCharType="begin"/>
        </w:r>
        <w:r>
          <w:rPr>
            <w:noProof/>
            <w:webHidden/>
          </w:rPr>
          <w:instrText xml:space="preserve"> PAGEREF _Toc148908569 \h </w:instrText>
        </w:r>
        <w:r>
          <w:rPr>
            <w:noProof/>
            <w:webHidden/>
          </w:rPr>
        </w:r>
        <w:r>
          <w:rPr>
            <w:noProof/>
            <w:webHidden/>
          </w:rPr>
          <w:fldChar w:fldCharType="separate"/>
        </w:r>
        <w:r>
          <w:rPr>
            <w:noProof/>
            <w:webHidden/>
          </w:rPr>
          <w:t>1</w:t>
        </w:r>
        <w:r>
          <w:rPr>
            <w:noProof/>
            <w:webHidden/>
          </w:rPr>
          <w:fldChar w:fldCharType="end"/>
        </w:r>
      </w:hyperlink>
    </w:p>
    <w:p w14:paraId="4963E497" w14:textId="19801C9F"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0" w:history="1">
        <w:r w:rsidRPr="002B3F12">
          <w:rPr>
            <w:rStyle w:val="Hyperlink"/>
            <w:rFonts w:eastAsia="Times New Roman"/>
            <w:noProof/>
            <w:lang w:eastAsia="de-DE"/>
          </w:rPr>
          <w:t>1.1</w:t>
        </w:r>
        <w:r>
          <w:rPr>
            <w:rFonts w:asciiTheme="minorHAnsi" w:eastAsiaTheme="minorEastAsia" w:hAnsiTheme="minorHAnsi"/>
            <w:noProof/>
            <w:lang w:eastAsia="de-DE"/>
          </w:rPr>
          <w:tab/>
        </w:r>
        <w:r w:rsidRPr="002B3F12">
          <w:rPr>
            <w:rStyle w:val="Hyperlink"/>
            <w:rFonts w:eastAsia="Times New Roman"/>
            <w:noProof/>
            <w:lang w:eastAsia="de-DE"/>
          </w:rPr>
          <w:t>Motivation</w:t>
        </w:r>
        <w:r>
          <w:rPr>
            <w:noProof/>
            <w:webHidden/>
          </w:rPr>
          <w:tab/>
        </w:r>
        <w:r>
          <w:rPr>
            <w:noProof/>
            <w:webHidden/>
          </w:rPr>
          <w:fldChar w:fldCharType="begin"/>
        </w:r>
        <w:r>
          <w:rPr>
            <w:noProof/>
            <w:webHidden/>
          </w:rPr>
          <w:instrText xml:space="preserve"> PAGEREF _Toc148908570 \h </w:instrText>
        </w:r>
        <w:r>
          <w:rPr>
            <w:noProof/>
            <w:webHidden/>
          </w:rPr>
        </w:r>
        <w:r>
          <w:rPr>
            <w:noProof/>
            <w:webHidden/>
          </w:rPr>
          <w:fldChar w:fldCharType="separate"/>
        </w:r>
        <w:r>
          <w:rPr>
            <w:noProof/>
            <w:webHidden/>
          </w:rPr>
          <w:t>2</w:t>
        </w:r>
        <w:r>
          <w:rPr>
            <w:noProof/>
            <w:webHidden/>
          </w:rPr>
          <w:fldChar w:fldCharType="end"/>
        </w:r>
      </w:hyperlink>
    </w:p>
    <w:p w14:paraId="18455391" w14:textId="4E2D6482"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1" w:history="1">
        <w:r w:rsidRPr="002B3F12">
          <w:rPr>
            <w:rStyle w:val="Hyperlink"/>
            <w:rFonts w:eastAsia="Times New Roman"/>
            <w:noProof/>
            <w:lang w:eastAsia="de-DE"/>
          </w:rPr>
          <w:t>1.2</w:t>
        </w:r>
        <w:r>
          <w:rPr>
            <w:rFonts w:asciiTheme="minorHAnsi" w:eastAsiaTheme="minorEastAsia" w:hAnsiTheme="minorHAnsi"/>
            <w:noProof/>
            <w:lang w:eastAsia="de-DE"/>
          </w:rPr>
          <w:tab/>
        </w:r>
        <w:r w:rsidRPr="002B3F12">
          <w:rPr>
            <w:rStyle w:val="Hyperlink"/>
            <w:rFonts w:eastAsia="Times New Roman"/>
            <w:noProof/>
            <w:lang w:eastAsia="de-DE"/>
          </w:rPr>
          <w:t>Forschungsfrage und Forschungsmethode</w:t>
        </w:r>
        <w:r>
          <w:rPr>
            <w:noProof/>
            <w:webHidden/>
          </w:rPr>
          <w:tab/>
        </w:r>
        <w:r>
          <w:rPr>
            <w:noProof/>
            <w:webHidden/>
          </w:rPr>
          <w:fldChar w:fldCharType="begin"/>
        </w:r>
        <w:r>
          <w:rPr>
            <w:noProof/>
            <w:webHidden/>
          </w:rPr>
          <w:instrText xml:space="preserve"> PAGEREF _Toc148908571 \h </w:instrText>
        </w:r>
        <w:r>
          <w:rPr>
            <w:noProof/>
            <w:webHidden/>
          </w:rPr>
        </w:r>
        <w:r>
          <w:rPr>
            <w:noProof/>
            <w:webHidden/>
          </w:rPr>
          <w:fldChar w:fldCharType="separate"/>
        </w:r>
        <w:r>
          <w:rPr>
            <w:noProof/>
            <w:webHidden/>
          </w:rPr>
          <w:t>3</w:t>
        </w:r>
        <w:r>
          <w:rPr>
            <w:noProof/>
            <w:webHidden/>
          </w:rPr>
          <w:fldChar w:fldCharType="end"/>
        </w:r>
      </w:hyperlink>
    </w:p>
    <w:p w14:paraId="36A3ABEE" w14:textId="14EC55D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2" w:history="1">
        <w:r w:rsidRPr="002B3F12">
          <w:rPr>
            <w:rStyle w:val="Hyperlink"/>
            <w:rFonts w:eastAsia="Times New Roman"/>
            <w:noProof/>
            <w:lang w:eastAsia="de-DE"/>
          </w:rPr>
          <w:t>1.3</w:t>
        </w:r>
        <w:r>
          <w:rPr>
            <w:rFonts w:asciiTheme="minorHAnsi" w:eastAsiaTheme="minorEastAsia" w:hAnsiTheme="minorHAnsi"/>
            <w:noProof/>
            <w:lang w:eastAsia="de-DE"/>
          </w:rPr>
          <w:tab/>
        </w:r>
        <w:r w:rsidRPr="002B3F12">
          <w:rPr>
            <w:rStyle w:val="Hyperlink"/>
            <w:rFonts w:eastAsia="Times New Roman"/>
            <w:noProof/>
            <w:highlight w:val="cyan"/>
            <w:lang w:eastAsia="de-DE"/>
          </w:rPr>
          <w:t>Gliederung der Arbeit</w:t>
        </w:r>
        <w:r>
          <w:rPr>
            <w:noProof/>
            <w:webHidden/>
          </w:rPr>
          <w:tab/>
        </w:r>
        <w:r>
          <w:rPr>
            <w:noProof/>
            <w:webHidden/>
          </w:rPr>
          <w:fldChar w:fldCharType="begin"/>
        </w:r>
        <w:r>
          <w:rPr>
            <w:noProof/>
            <w:webHidden/>
          </w:rPr>
          <w:instrText xml:space="preserve"> PAGEREF _Toc148908572 \h </w:instrText>
        </w:r>
        <w:r>
          <w:rPr>
            <w:noProof/>
            <w:webHidden/>
          </w:rPr>
        </w:r>
        <w:r>
          <w:rPr>
            <w:noProof/>
            <w:webHidden/>
          </w:rPr>
          <w:fldChar w:fldCharType="separate"/>
        </w:r>
        <w:r>
          <w:rPr>
            <w:noProof/>
            <w:webHidden/>
          </w:rPr>
          <w:t>3</w:t>
        </w:r>
        <w:r>
          <w:rPr>
            <w:noProof/>
            <w:webHidden/>
          </w:rPr>
          <w:fldChar w:fldCharType="end"/>
        </w:r>
      </w:hyperlink>
    </w:p>
    <w:p w14:paraId="4007A386" w14:textId="561BDE06"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73" w:history="1">
        <w:r w:rsidRPr="002B3F12">
          <w:rPr>
            <w:rStyle w:val="Hyperlink"/>
            <w:rFonts w:eastAsia="Times New Roman"/>
            <w:noProof/>
            <w:lang w:eastAsia="de-DE"/>
          </w:rPr>
          <w:t>2</w:t>
        </w:r>
        <w:r>
          <w:rPr>
            <w:rFonts w:asciiTheme="minorHAnsi" w:eastAsiaTheme="minorEastAsia" w:hAnsiTheme="minorHAnsi"/>
            <w:noProof/>
            <w:lang w:eastAsia="de-DE"/>
          </w:rPr>
          <w:tab/>
        </w:r>
        <w:r w:rsidRPr="002B3F12">
          <w:rPr>
            <w:rStyle w:val="Hyperlink"/>
            <w:rFonts w:eastAsia="Times New Roman"/>
            <w:noProof/>
            <w:lang w:eastAsia="de-DE"/>
          </w:rPr>
          <w:t>Theoretischer Hintergrund</w:t>
        </w:r>
        <w:r>
          <w:rPr>
            <w:noProof/>
            <w:webHidden/>
          </w:rPr>
          <w:tab/>
        </w:r>
        <w:r>
          <w:rPr>
            <w:noProof/>
            <w:webHidden/>
          </w:rPr>
          <w:fldChar w:fldCharType="begin"/>
        </w:r>
        <w:r>
          <w:rPr>
            <w:noProof/>
            <w:webHidden/>
          </w:rPr>
          <w:instrText xml:space="preserve"> PAGEREF _Toc148908573 \h </w:instrText>
        </w:r>
        <w:r>
          <w:rPr>
            <w:noProof/>
            <w:webHidden/>
          </w:rPr>
        </w:r>
        <w:r>
          <w:rPr>
            <w:noProof/>
            <w:webHidden/>
          </w:rPr>
          <w:fldChar w:fldCharType="separate"/>
        </w:r>
        <w:r>
          <w:rPr>
            <w:noProof/>
            <w:webHidden/>
          </w:rPr>
          <w:t>4</w:t>
        </w:r>
        <w:r>
          <w:rPr>
            <w:noProof/>
            <w:webHidden/>
          </w:rPr>
          <w:fldChar w:fldCharType="end"/>
        </w:r>
      </w:hyperlink>
    </w:p>
    <w:p w14:paraId="00193243" w14:textId="4F903E26"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4" w:history="1">
        <w:r w:rsidRPr="002B3F12">
          <w:rPr>
            <w:rStyle w:val="Hyperlink"/>
            <w:rFonts w:eastAsia="Times New Roman"/>
            <w:noProof/>
            <w:lang w:eastAsia="de-DE"/>
          </w:rPr>
          <w:t>2.1</w:t>
        </w:r>
        <w:r>
          <w:rPr>
            <w:rFonts w:asciiTheme="minorHAnsi" w:eastAsiaTheme="minorEastAsia" w:hAnsiTheme="minorHAnsi"/>
            <w:noProof/>
            <w:lang w:eastAsia="de-DE"/>
          </w:rPr>
          <w:tab/>
        </w:r>
        <w:r w:rsidRPr="002B3F12">
          <w:rPr>
            <w:rStyle w:val="Hyperlink"/>
            <w:rFonts w:eastAsia="Times New Roman"/>
            <w:noProof/>
            <w:lang w:eastAsia="de-DE"/>
          </w:rPr>
          <w:t>Begriffsdefinitionen</w:t>
        </w:r>
        <w:r>
          <w:rPr>
            <w:noProof/>
            <w:webHidden/>
          </w:rPr>
          <w:tab/>
        </w:r>
        <w:r>
          <w:rPr>
            <w:noProof/>
            <w:webHidden/>
          </w:rPr>
          <w:fldChar w:fldCharType="begin"/>
        </w:r>
        <w:r>
          <w:rPr>
            <w:noProof/>
            <w:webHidden/>
          </w:rPr>
          <w:instrText xml:space="preserve"> PAGEREF _Toc148908574 \h </w:instrText>
        </w:r>
        <w:r>
          <w:rPr>
            <w:noProof/>
            <w:webHidden/>
          </w:rPr>
        </w:r>
        <w:r>
          <w:rPr>
            <w:noProof/>
            <w:webHidden/>
          </w:rPr>
          <w:fldChar w:fldCharType="separate"/>
        </w:r>
        <w:r>
          <w:rPr>
            <w:noProof/>
            <w:webHidden/>
          </w:rPr>
          <w:t>4</w:t>
        </w:r>
        <w:r>
          <w:rPr>
            <w:noProof/>
            <w:webHidden/>
          </w:rPr>
          <w:fldChar w:fldCharType="end"/>
        </w:r>
      </w:hyperlink>
    </w:p>
    <w:p w14:paraId="61A9DB00" w14:textId="2CB0D32F"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5" w:history="1">
        <w:r w:rsidRPr="002B3F12">
          <w:rPr>
            <w:rStyle w:val="Hyperlink"/>
            <w:noProof/>
          </w:rPr>
          <w:t>2.1.1</w:t>
        </w:r>
        <w:r>
          <w:rPr>
            <w:rFonts w:asciiTheme="minorHAnsi" w:eastAsiaTheme="minorEastAsia" w:hAnsiTheme="minorHAnsi"/>
            <w:noProof/>
            <w:lang w:eastAsia="de-DE"/>
          </w:rPr>
          <w:tab/>
        </w:r>
        <w:r w:rsidRPr="002B3F12">
          <w:rPr>
            <w:rStyle w:val="Hyperlink"/>
            <w:noProof/>
          </w:rPr>
          <w:t>Intelligenz</w:t>
        </w:r>
        <w:r>
          <w:rPr>
            <w:noProof/>
            <w:webHidden/>
          </w:rPr>
          <w:tab/>
        </w:r>
        <w:r>
          <w:rPr>
            <w:noProof/>
            <w:webHidden/>
          </w:rPr>
          <w:fldChar w:fldCharType="begin"/>
        </w:r>
        <w:r>
          <w:rPr>
            <w:noProof/>
            <w:webHidden/>
          </w:rPr>
          <w:instrText xml:space="preserve"> PAGEREF _Toc148908575 \h </w:instrText>
        </w:r>
        <w:r>
          <w:rPr>
            <w:noProof/>
            <w:webHidden/>
          </w:rPr>
        </w:r>
        <w:r>
          <w:rPr>
            <w:noProof/>
            <w:webHidden/>
          </w:rPr>
          <w:fldChar w:fldCharType="separate"/>
        </w:r>
        <w:r>
          <w:rPr>
            <w:noProof/>
            <w:webHidden/>
          </w:rPr>
          <w:t>4</w:t>
        </w:r>
        <w:r>
          <w:rPr>
            <w:noProof/>
            <w:webHidden/>
          </w:rPr>
          <w:fldChar w:fldCharType="end"/>
        </w:r>
      </w:hyperlink>
    </w:p>
    <w:p w14:paraId="4C4384B7" w14:textId="53499BA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6" w:history="1">
        <w:r w:rsidRPr="002B3F12">
          <w:rPr>
            <w:rStyle w:val="Hyperlink"/>
            <w:rFonts w:ascii="Times New Roman" w:eastAsia="Times New Roman" w:hAnsi="Times New Roman" w:cs="Times New Roman"/>
            <w:noProof/>
            <w:lang w:eastAsia="de-DE"/>
          </w:rPr>
          <w:t>2.1.2</w:t>
        </w:r>
        <w:r>
          <w:rPr>
            <w:rFonts w:asciiTheme="minorHAnsi" w:eastAsiaTheme="minorEastAsia" w:hAnsiTheme="minorHAnsi"/>
            <w:noProof/>
            <w:lang w:eastAsia="de-DE"/>
          </w:rPr>
          <w:tab/>
        </w:r>
        <w:r w:rsidRPr="002B3F12">
          <w:rPr>
            <w:rStyle w:val="Hyperlink"/>
            <w:rFonts w:eastAsia="Times New Roman"/>
            <w:noProof/>
            <w:lang w:eastAsia="de-DE"/>
          </w:rPr>
          <w:t>Künstliche Intelligenz</w:t>
        </w:r>
        <w:r>
          <w:rPr>
            <w:noProof/>
            <w:webHidden/>
          </w:rPr>
          <w:tab/>
        </w:r>
        <w:r>
          <w:rPr>
            <w:noProof/>
            <w:webHidden/>
          </w:rPr>
          <w:fldChar w:fldCharType="begin"/>
        </w:r>
        <w:r>
          <w:rPr>
            <w:noProof/>
            <w:webHidden/>
          </w:rPr>
          <w:instrText xml:space="preserve"> PAGEREF _Toc148908576 \h </w:instrText>
        </w:r>
        <w:r>
          <w:rPr>
            <w:noProof/>
            <w:webHidden/>
          </w:rPr>
        </w:r>
        <w:r>
          <w:rPr>
            <w:noProof/>
            <w:webHidden/>
          </w:rPr>
          <w:fldChar w:fldCharType="separate"/>
        </w:r>
        <w:r>
          <w:rPr>
            <w:noProof/>
            <w:webHidden/>
          </w:rPr>
          <w:t>4</w:t>
        </w:r>
        <w:r>
          <w:rPr>
            <w:noProof/>
            <w:webHidden/>
          </w:rPr>
          <w:fldChar w:fldCharType="end"/>
        </w:r>
      </w:hyperlink>
    </w:p>
    <w:p w14:paraId="55472F4E" w14:textId="391A72D8"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7" w:history="1">
        <w:r w:rsidRPr="002B3F12">
          <w:rPr>
            <w:rStyle w:val="Hyperlink"/>
            <w:noProof/>
          </w:rPr>
          <w:t>2.1.3</w:t>
        </w:r>
        <w:r>
          <w:rPr>
            <w:rFonts w:asciiTheme="minorHAnsi" w:eastAsiaTheme="minorEastAsia" w:hAnsiTheme="minorHAnsi"/>
            <w:noProof/>
            <w:lang w:eastAsia="de-DE"/>
          </w:rPr>
          <w:tab/>
        </w:r>
        <w:r w:rsidRPr="002B3F12">
          <w:rPr>
            <w:rStyle w:val="Hyperlink"/>
            <w:noProof/>
          </w:rPr>
          <w:t>KI-Systeme</w:t>
        </w:r>
        <w:r>
          <w:rPr>
            <w:noProof/>
            <w:webHidden/>
          </w:rPr>
          <w:tab/>
        </w:r>
        <w:r>
          <w:rPr>
            <w:noProof/>
            <w:webHidden/>
          </w:rPr>
          <w:fldChar w:fldCharType="begin"/>
        </w:r>
        <w:r>
          <w:rPr>
            <w:noProof/>
            <w:webHidden/>
          </w:rPr>
          <w:instrText xml:space="preserve"> PAGEREF _Toc148908577 \h </w:instrText>
        </w:r>
        <w:r>
          <w:rPr>
            <w:noProof/>
            <w:webHidden/>
          </w:rPr>
        </w:r>
        <w:r>
          <w:rPr>
            <w:noProof/>
            <w:webHidden/>
          </w:rPr>
          <w:fldChar w:fldCharType="separate"/>
        </w:r>
        <w:r>
          <w:rPr>
            <w:noProof/>
            <w:webHidden/>
          </w:rPr>
          <w:t>4</w:t>
        </w:r>
        <w:r>
          <w:rPr>
            <w:noProof/>
            <w:webHidden/>
          </w:rPr>
          <w:fldChar w:fldCharType="end"/>
        </w:r>
      </w:hyperlink>
    </w:p>
    <w:p w14:paraId="26EEA079" w14:textId="499A9DDB"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8" w:history="1">
        <w:r w:rsidRPr="002B3F12">
          <w:rPr>
            <w:rStyle w:val="Hyperlink"/>
            <w:noProof/>
          </w:rPr>
          <w:t>2.1.4</w:t>
        </w:r>
        <w:r>
          <w:rPr>
            <w:rFonts w:asciiTheme="minorHAnsi" w:eastAsiaTheme="minorEastAsia" w:hAnsiTheme="minorHAnsi"/>
            <w:noProof/>
            <w:lang w:eastAsia="de-DE"/>
          </w:rPr>
          <w:tab/>
        </w:r>
        <w:r w:rsidRPr="002B3F12">
          <w:rPr>
            <w:rStyle w:val="Hyperlink"/>
            <w:noProof/>
          </w:rPr>
          <w:t>Prompt</w:t>
        </w:r>
        <w:r>
          <w:rPr>
            <w:noProof/>
            <w:webHidden/>
          </w:rPr>
          <w:tab/>
        </w:r>
        <w:r>
          <w:rPr>
            <w:noProof/>
            <w:webHidden/>
          </w:rPr>
          <w:fldChar w:fldCharType="begin"/>
        </w:r>
        <w:r>
          <w:rPr>
            <w:noProof/>
            <w:webHidden/>
          </w:rPr>
          <w:instrText xml:space="preserve"> PAGEREF _Toc148908578 \h </w:instrText>
        </w:r>
        <w:r>
          <w:rPr>
            <w:noProof/>
            <w:webHidden/>
          </w:rPr>
        </w:r>
        <w:r>
          <w:rPr>
            <w:noProof/>
            <w:webHidden/>
          </w:rPr>
          <w:fldChar w:fldCharType="separate"/>
        </w:r>
        <w:r>
          <w:rPr>
            <w:noProof/>
            <w:webHidden/>
          </w:rPr>
          <w:t>5</w:t>
        </w:r>
        <w:r>
          <w:rPr>
            <w:noProof/>
            <w:webHidden/>
          </w:rPr>
          <w:fldChar w:fldCharType="end"/>
        </w:r>
      </w:hyperlink>
    </w:p>
    <w:p w14:paraId="2B8F1355" w14:textId="5141E7A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9" w:history="1">
        <w:r w:rsidRPr="002B3F12">
          <w:rPr>
            <w:rStyle w:val="Hyperlink"/>
            <w:rFonts w:eastAsia="Times New Roman"/>
            <w:noProof/>
            <w:lang w:eastAsia="de-DE"/>
          </w:rPr>
          <w:t>2.1.5</w:t>
        </w:r>
        <w:r>
          <w:rPr>
            <w:rFonts w:asciiTheme="minorHAnsi" w:eastAsiaTheme="minorEastAsia" w:hAnsiTheme="minorHAnsi"/>
            <w:noProof/>
            <w:lang w:eastAsia="de-DE"/>
          </w:rPr>
          <w:tab/>
        </w:r>
        <w:r w:rsidRPr="002B3F12">
          <w:rPr>
            <w:rStyle w:val="Hyperlink"/>
            <w:rFonts w:eastAsia="Times New Roman"/>
            <w:noProof/>
            <w:lang w:eastAsia="de-DE"/>
          </w:rPr>
          <w:t>NPC</w:t>
        </w:r>
        <w:r>
          <w:rPr>
            <w:noProof/>
            <w:webHidden/>
          </w:rPr>
          <w:tab/>
        </w:r>
        <w:r>
          <w:rPr>
            <w:noProof/>
            <w:webHidden/>
          </w:rPr>
          <w:fldChar w:fldCharType="begin"/>
        </w:r>
        <w:r>
          <w:rPr>
            <w:noProof/>
            <w:webHidden/>
          </w:rPr>
          <w:instrText xml:space="preserve"> PAGEREF _Toc148908579 \h </w:instrText>
        </w:r>
        <w:r>
          <w:rPr>
            <w:noProof/>
            <w:webHidden/>
          </w:rPr>
        </w:r>
        <w:r>
          <w:rPr>
            <w:noProof/>
            <w:webHidden/>
          </w:rPr>
          <w:fldChar w:fldCharType="separate"/>
        </w:r>
        <w:r>
          <w:rPr>
            <w:noProof/>
            <w:webHidden/>
          </w:rPr>
          <w:t>5</w:t>
        </w:r>
        <w:r>
          <w:rPr>
            <w:noProof/>
            <w:webHidden/>
          </w:rPr>
          <w:fldChar w:fldCharType="end"/>
        </w:r>
      </w:hyperlink>
    </w:p>
    <w:p w14:paraId="2AE56166" w14:textId="527BB6A0"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0" w:history="1">
        <w:r w:rsidRPr="002B3F12">
          <w:rPr>
            <w:rStyle w:val="Hyperlink"/>
            <w:rFonts w:eastAsia="Times New Roman"/>
            <w:noProof/>
            <w:lang w:eastAsia="de-DE"/>
          </w:rPr>
          <w:t>2.1.6</w:t>
        </w:r>
        <w:r>
          <w:rPr>
            <w:rFonts w:asciiTheme="minorHAnsi" w:eastAsiaTheme="minorEastAsia" w:hAnsiTheme="minorHAnsi"/>
            <w:noProof/>
            <w:lang w:eastAsia="de-DE"/>
          </w:rPr>
          <w:tab/>
        </w:r>
        <w:r w:rsidRPr="002B3F12">
          <w:rPr>
            <w:rStyle w:val="Hyperlink"/>
            <w:rFonts w:eastAsia="Times New Roman"/>
            <w:noProof/>
            <w:lang w:eastAsia="de-DE"/>
          </w:rPr>
          <w:t>Ein-Mann-Videospielentwickler</w:t>
        </w:r>
        <w:r>
          <w:rPr>
            <w:noProof/>
            <w:webHidden/>
          </w:rPr>
          <w:tab/>
        </w:r>
        <w:r>
          <w:rPr>
            <w:noProof/>
            <w:webHidden/>
          </w:rPr>
          <w:fldChar w:fldCharType="begin"/>
        </w:r>
        <w:r>
          <w:rPr>
            <w:noProof/>
            <w:webHidden/>
          </w:rPr>
          <w:instrText xml:space="preserve"> PAGEREF _Toc148908580 \h </w:instrText>
        </w:r>
        <w:r>
          <w:rPr>
            <w:noProof/>
            <w:webHidden/>
          </w:rPr>
        </w:r>
        <w:r>
          <w:rPr>
            <w:noProof/>
            <w:webHidden/>
          </w:rPr>
          <w:fldChar w:fldCharType="separate"/>
        </w:r>
        <w:r>
          <w:rPr>
            <w:noProof/>
            <w:webHidden/>
          </w:rPr>
          <w:t>5</w:t>
        </w:r>
        <w:r>
          <w:rPr>
            <w:noProof/>
            <w:webHidden/>
          </w:rPr>
          <w:fldChar w:fldCharType="end"/>
        </w:r>
      </w:hyperlink>
    </w:p>
    <w:p w14:paraId="3CD63E67" w14:textId="167136A9"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81" w:history="1">
        <w:r w:rsidRPr="002B3F12">
          <w:rPr>
            <w:rStyle w:val="Hyperlink"/>
            <w:rFonts w:eastAsia="Times New Roman"/>
            <w:noProof/>
            <w:lang w:eastAsia="de-DE"/>
          </w:rPr>
          <w:t>2.2</w:t>
        </w:r>
        <w:r>
          <w:rPr>
            <w:rFonts w:asciiTheme="minorHAnsi" w:eastAsiaTheme="minorEastAsia" w:hAnsiTheme="minorHAnsi"/>
            <w:noProof/>
            <w:lang w:eastAsia="de-DE"/>
          </w:rPr>
          <w:tab/>
        </w:r>
        <w:r w:rsidRPr="002B3F12">
          <w:rPr>
            <w:rStyle w:val="Hyperlink"/>
            <w:noProof/>
          </w:rPr>
          <w:t>Mesh - Vertices, Edges und Faces</w:t>
        </w:r>
        <w:r>
          <w:rPr>
            <w:noProof/>
            <w:webHidden/>
          </w:rPr>
          <w:tab/>
        </w:r>
        <w:r>
          <w:rPr>
            <w:noProof/>
            <w:webHidden/>
          </w:rPr>
          <w:fldChar w:fldCharType="begin"/>
        </w:r>
        <w:r>
          <w:rPr>
            <w:noProof/>
            <w:webHidden/>
          </w:rPr>
          <w:instrText xml:space="preserve"> PAGEREF _Toc148908581 \h </w:instrText>
        </w:r>
        <w:r>
          <w:rPr>
            <w:noProof/>
            <w:webHidden/>
          </w:rPr>
        </w:r>
        <w:r>
          <w:rPr>
            <w:noProof/>
            <w:webHidden/>
          </w:rPr>
          <w:fldChar w:fldCharType="separate"/>
        </w:r>
        <w:r>
          <w:rPr>
            <w:noProof/>
            <w:webHidden/>
          </w:rPr>
          <w:t>6</w:t>
        </w:r>
        <w:r>
          <w:rPr>
            <w:noProof/>
            <w:webHidden/>
          </w:rPr>
          <w:fldChar w:fldCharType="end"/>
        </w:r>
      </w:hyperlink>
    </w:p>
    <w:p w14:paraId="0224BFAD" w14:textId="5E2BC004"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2" w:history="1">
        <w:r w:rsidRPr="002B3F12">
          <w:rPr>
            <w:rStyle w:val="Hyperlink"/>
            <w:rFonts w:eastAsia="Times New Roman"/>
            <w:noProof/>
            <w:lang w:eastAsia="de-DE"/>
          </w:rPr>
          <w:t>2.2.1</w:t>
        </w:r>
        <w:r>
          <w:rPr>
            <w:rFonts w:asciiTheme="minorHAnsi" w:eastAsiaTheme="minorEastAsia" w:hAnsiTheme="minorHAnsi"/>
            <w:noProof/>
            <w:lang w:eastAsia="de-DE"/>
          </w:rPr>
          <w:tab/>
        </w:r>
        <w:r w:rsidRPr="002B3F12">
          <w:rPr>
            <w:rStyle w:val="Hyperlink"/>
            <w:rFonts w:eastAsia="Times New Roman"/>
            <w:noProof/>
            <w:lang w:eastAsia="de-DE"/>
          </w:rPr>
          <w:t>Textur</w:t>
        </w:r>
        <w:r>
          <w:rPr>
            <w:noProof/>
            <w:webHidden/>
          </w:rPr>
          <w:tab/>
        </w:r>
        <w:r>
          <w:rPr>
            <w:noProof/>
            <w:webHidden/>
          </w:rPr>
          <w:fldChar w:fldCharType="begin"/>
        </w:r>
        <w:r>
          <w:rPr>
            <w:noProof/>
            <w:webHidden/>
          </w:rPr>
          <w:instrText xml:space="preserve"> PAGEREF _Toc148908582 \h </w:instrText>
        </w:r>
        <w:r>
          <w:rPr>
            <w:noProof/>
            <w:webHidden/>
          </w:rPr>
        </w:r>
        <w:r>
          <w:rPr>
            <w:noProof/>
            <w:webHidden/>
          </w:rPr>
          <w:fldChar w:fldCharType="separate"/>
        </w:r>
        <w:r>
          <w:rPr>
            <w:noProof/>
            <w:webHidden/>
          </w:rPr>
          <w:t>7</w:t>
        </w:r>
        <w:r>
          <w:rPr>
            <w:noProof/>
            <w:webHidden/>
          </w:rPr>
          <w:fldChar w:fldCharType="end"/>
        </w:r>
      </w:hyperlink>
    </w:p>
    <w:p w14:paraId="56DA038C" w14:textId="4806DDF4"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83" w:history="1">
        <w:r w:rsidRPr="002B3F12">
          <w:rPr>
            <w:rStyle w:val="Hyperlink"/>
            <w:noProof/>
          </w:rPr>
          <w:t>3</w:t>
        </w:r>
        <w:r>
          <w:rPr>
            <w:rFonts w:asciiTheme="minorHAnsi" w:eastAsiaTheme="minorEastAsia" w:hAnsiTheme="minorHAnsi"/>
            <w:noProof/>
            <w:lang w:eastAsia="de-DE"/>
          </w:rPr>
          <w:tab/>
        </w:r>
        <w:r w:rsidRPr="002B3F12">
          <w:rPr>
            <w:rStyle w:val="Hyperlink"/>
            <w:noProof/>
          </w:rPr>
          <w:t>Methodik</w:t>
        </w:r>
        <w:r>
          <w:rPr>
            <w:noProof/>
            <w:webHidden/>
          </w:rPr>
          <w:tab/>
        </w:r>
        <w:r>
          <w:rPr>
            <w:noProof/>
            <w:webHidden/>
          </w:rPr>
          <w:fldChar w:fldCharType="begin"/>
        </w:r>
        <w:r>
          <w:rPr>
            <w:noProof/>
            <w:webHidden/>
          </w:rPr>
          <w:instrText xml:space="preserve"> PAGEREF _Toc148908583 \h </w:instrText>
        </w:r>
        <w:r>
          <w:rPr>
            <w:noProof/>
            <w:webHidden/>
          </w:rPr>
        </w:r>
        <w:r>
          <w:rPr>
            <w:noProof/>
            <w:webHidden/>
          </w:rPr>
          <w:fldChar w:fldCharType="separate"/>
        </w:r>
        <w:r>
          <w:rPr>
            <w:noProof/>
            <w:webHidden/>
          </w:rPr>
          <w:t>8</w:t>
        </w:r>
        <w:r>
          <w:rPr>
            <w:noProof/>
            <w:webHidden/>
          </w:rPr>
          <w:fldChar w:fldCharType="end"/>
        </w:r>
      </w:hyperlink>
    </w:p>
    <w:p w14:paraId="04C6F871" w14:textId="2925293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84" w:history="1">
        <w:r w:rsidRPr="002B3F12">
          <w:rPr>
            <w:rStyle w:val="Hyperlink"/>
            <w:rFonts w:eastAsia="Times New Roman"/>
            <w:noProof/>
            <w:lang w:eastAsia="de-DE"/>
          </w:rPr>
          <w:t>3.1</w:t>
        </w:r>
        <w:r>
          <w:rPr>
            <w:rFonts w:asciiTheme="minorHAnsi" w:eastAsiaTheme="minorEastAsia" w:hAnsiTheme="minorHAnsi"/>
            <w:noProof/>
            <w:lang w:eastAsia="de-DE"/>
          </w:rPr>
          <w:tab/>
        </w:r>
        <w:r w:rsidRPr="002B3F12">
          <w:rPr>
            <w:rStyle w:val="Hyperlink"/>
            <w:rFonts w:eastAsia="Times New Roman"/>
            <w:noProof/>
            <w:lang w:eastAsia="de-DE"/>
          </w:rPr>
          <w:t>Auswahl und Beschreibung der KI-Systeme</w:t>
        </w:r>
        <w:r>
          <w:rPr>
            <w:noProof/>
            <w:webHidden/>
          </w:rPr>
          <w:tab/>
        </w:r>
        <w:r>
          <w:rPr>
            <w:noProof/>
            <w:webHidden/>
          </w:rPr>
          <w:fldChar w:fldCharType="begin"/>
        </w:r>
        <w:r>
          <w:rPr>
            <w:noProof/>
            <w:webHidden/>
          </w:rPr>
          <w:instrText xml:space="preserve"> PAGEREF _Toc148908584 \h </w:instrText>
        </w:r>
        <w:r>
          <w:rPr>
            <w:noProof/>
            <w:webHidden/>
          </w:rPr>
        </w:r>
        <w:r>
          <w:rPr>
            <w:noProof/>
            <w:webHidden/>
          </w:rPr>
          <w:fldChar w:fldCharType="separate"/>
        </w:r>
        <w:r>
          <w:rPr>
            <w:noProof/>
            <w:webHidden/>
          </w:rPr>
          <w:t>8</w:t>
        </w:r>
        <w:r>
          <w:rPr>
            <w:noProof/>
            <w:webHidden/>
          </w:rPr>
          <w:fldChar w:fldCharType="end"/>
        </w:r>
      </w:hyperlink>
    </w:p>
    <w:p w14:paraId="6035C4B7" w14:textId="39CE83AA"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5" w:history="1">
        <w:r w:rsidRPr="002B3F12">
          <w:rPr>
            <w:rStyle w:val="Hyperlink"/>
            <w:rFonts w:eastAsia="Times New Roman"/>
            <w:noProof/>
            <w:lang w:eastAsia="de-DE"/>
          </w:rPr>
          <w:t>3.1.1</w:t>
        </w:r>
        <w:r>
          <w:rPr>
            <w:rFonts w:asciiTheme="minorHAnsi" w:eastAsiaTheme="minorEastAsia" w:hAnsiTheme="minorHAnsi"/>
            <w:noProof/>
            <w:lang w:eastAsia="de-DE"/>
          </w:rPr>
          <w:tab/>
        </w:r>
        <w:r w:rsidRPr="002B3F12">
          <w:rPr>
            <w:rStyle w:val="Hyperlink"/>
            <w:rFonts w:eastAsia="Times New Roman"/>
            <w:noProof/>
            <w:lang w:eastAsia="de-DE"/>
          </w:rPr>
          <w:t>ChatGPT</w:t>
        </w:r>
        <w:r>
          <w:rPr>
            <w:noProof/>
            <w:webHidden/>
          </w:rPr>
          <w:tab/>
        </w:r>
        <w:r>
          <w:rPr>
            <w:noProof/>
            <w:webHidden/>
          </w:rPr>
          <w:fldChar w:fldCharType="begin"/>
        </w:r>
        <w:r>
          <w:rPr>
            <w:noProof/>
            <w:webHidden/>
          </w:rPr>
          <w:instrText xml:space="preserve"> PAGEREF _Toc148908585 \h </w:instrText>
        </w:r>
        <w:r>
          <w:rPr>
            <w:noProof/>
            <w:webHidden/>
          </w:rPr>
        </w:r>
        <w:r>
          <w:rPr>
            <w:noProof/>
            <w:webHidden/>
          </w:rPr>
          <w:fldChar w:fldCharType="separate"/>
        </w:r>
        <w:r>
          <w:rPr>
            <w:noProof/>
            <w:webHidden/>
          </w:rPr>
          <w:t>8</w:t>
        </w:r>
        <w:r>
          <w:rPr>
            <w:noProof/>
            <w:webHidden/>
          </w:rPr>
          <w:fldChar w:fldCharType="end"/>
        </w:r>
      </w:hyperlink>
    </w:p>
    <w:p w14:paraId="09C88D21" w14:textId="2392524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6" w:history="1">
        <w:r w:rsidRPr="002B3F12">
          <w:rPr>
            <w:rStyle w:val="Hyperlink"/>
            <w:rFonts w:eastAsia="Times New Roman"/>
            <w:noProof/>
            <w:lang w:eastAsia="de-DE"/>
          </w:rPr>
          <w:t>3.1.2</w:t>
        </w:r>
        <w:r>
          <w:rPr>
            <w:rFonts w:asciiTheme="minorHAnsi" w:eastAsiaTheme="minorEastAsia" w:hAnsiTheme="minorHAnsi"/>
            <w:noProof/>
            <w:lang w:eastAsia="de-DE"/>
          </w:rPr>
          <w:tab/>
        </w:r>
        <w:r w:rsidRPr="002B3F12">
          <w:rPr>
            <w:rStyle w:val="Hyperlink"/>
            <w:rFonts w:eastAsia="Times New Roman"/>
            <w:noProof/>
            <w:lang w:eastAsia="de-DE"/>
          </w:rPr>
          <w:t>Midjourney</w:t>
        </w:r>
        <w:r>
          <w:rPr>
            <w:noProof/>
            <w:webHidden/>
          </w:rPr>
          <w:tab/>
        </w:r>
        <w:r>
          <w:rPr>
            <w:noProof/>
            <w:webHidden/>
          </w:rPr>
          <w:fldChar w:fldCharType="begin"/>
        </w:r>
        <w:r>
          <w:rPr>
            <w:noProof/>
            <w:webHidden/>
          </w:rPr>
          <w:instrText xml:space="preserve"> PAGEREF _Toc148908586 \h </w:instrText>
        </w:r>
        <w:r>
          <w:rPr>
            <w:noProof/>
            <w:webHidden/>
          </w:rPr>
        </w:r>
        <w:r>
          <w:rPr>
            <w:noProof/>
            <w:webHidden/>
          </w:rPr>
          <w:fldChar w:fldCharType="separate"/>
        </w:r>
        <w:r>
          <w:rPr>
            <w:noProof/>
            <w:webHidden/>
          </w:rPr>
          <w:t>9</w:t>
        </w:r>
        <w:r>
          <w:rPr>
            <w:noProof/>
            <w:webHidden/>
          </w:rPr>
          <w:fldChar w:fldCharType="end"/>
        </w:r>
      </w:hyperlink>
    </w:p>
    <w:p w14:paraId="6DDAECFF" w14:textId="5538AF27"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7" w:history="1">
        <w:r w:rsidRPr="002B3F12">
          <w:rPr>
            <w:rStyle w:val="Hyperlink"/>
            <w:rFonts w:eastAsia="Times New Roman"/>
            <w:noProof/>
            <w:lang w:eastAsia="de-DE"/>
          </w:rPr>
          <w:t>3.1.3</w:t>
        </w:r>
        <w:r>
          <w:rPr>
            <w:rFonts w:asciiTheme="minorHAnsi" w:eastAsiaTheme="minorEastAsia" w:hAnsiTheme="minorHAnsi"/>
            <w:noProof/>
            <w:lang w:eastAsia="de-DE"/>
          </w:rPr>
          <w:tab/>
        </w:r>
        <w:r w:rsidRPr="002B3F12">
          <w:rPr>
            <w:rStyle w:val="Hyperlink"/>
            <w:rFonts w:eastAsia="Times New Roman"/>
            <w:noProof/>
            <w:lang w:eastAsia="de-DE"/>
          </w:rPr>
          <w:t>PIFuHD</w:t>
        </w:r>
        <w:r>
          <w:rPr>
            <w:noProof/>
            <w:webHidden/>
          </w:rPr>
          <w:tab/>
        </w:r>
        <w:r>
          <w:rPr>
            <w:noProof/>
            <w:webHidden/>
          </w:rPr>
          <w:fldChar w:fldCharType="begin"/>
        </w:r>
        <w:r>
          <w:rPr>
            <w:noProof/>
            <w:webHidden/>
          </w:rPr>
          <w:instrText xml:space="preserve"> PAGEREF _Toc148908587 \h </w:instrText>
        </w:r>
        <w:r>
          <w:rPr>
            <w:noProof/>
            <w:webHidden/>
          </w:rPr>
        </w:r>
        <w:r>
          <w:rPr>
            <w:noProof/>
            <w:webHidden/>
          </w:rPr>
          <w:fldChar w:fldCharType="separate"/>
        </w:r>
        <w:r>
          <w:rPr>
            <w:noProof/>
            <w:webHidden/>
          </w:rPr>
          <w:t>9</w:t>
        </w:r>
        <w:r>
          <w:rPr>
            <w:noProof/>
            <w:webHidden/>
          </w:rPr>
          <w:fldChar w:fldCharType="end"/>
        </w:r>
      </w:hyperlink>
    </w:p>
    <w:p w14:paraId="02C2F3D1" w14:textId="09D89759"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8" w:history="1">
        <w:r w:rsidRPr="002B3F12">
          <w:rPr>
            <w:rStyle w:val="Hyperlink"/>
            <w:rFonts w:eastAsia="Times New Roman"/>
            <w:noProof/>
            <w:lang w:eastAsia="de-DE"/>
          </w:rPr>
          <w:t>3.1.4</w:t>
        </w:r>
        <w:r>
          <w:rPr>
            <w:rFonts w:asciiTheme="minorHAnsi" w:eastAsiaTheme="minorEastAsia" w:hAnsiTheme="minorHAnsi"/>
            <w:noProof/>
            <w:lang w:eastAsia="de-DE"/>
          </w:rPr>
          <w:tab/>
        </w:r>
        <w:r w:rsidRPr="002B3F12">
          <w:rPr>
            <w:rStyle w:val="Hyperlink"/>
            <w:rFonts w:eastAsia="Times New Roman"/>
            <w:noProof/>
            <w:lang w:eastAsia="de-DE"/>
          </w:rPr>
          <w:t>Voice.AI</w:t>
        </w:r>
        <w:r>
          <w:rPr>
            <w:noProof/>
            <w:webHidden/>
          </w:rPr>
          <w:tab/>
        </w:r>
        <w:r>
          <w:rPr>
            <w:noProof/>
            <w:webHidden/>
          </w:rPr>
          <w:fldChar w:fldCharType="begin"/>
        </w:r>
        <w:r>
          <w:rPr>
            <w:noProof/>
            <w:webHidden/>
          </w:rPr>
          <w:instrText xml:space="preserve"> PAGEREF _Toc148908588 \h </w:instrText>
        </w:r>
        <w:r>
          <w:rPr>
            <w:noProof/>
            <w:webHidden/>
          </w:rPr>
        </w:r>
        <w:r>
          <w:rPr>
            <w:noProof/>
            <w:webHidden/>
          </w:rPr>
          <w:fldChar w:fldCharType="separate"/>
        </w:r>
        <w:r>
          <w:rPr>
            <w:noProof/>
            <w:webHidden/>
          </w:rPr>
          <w:t>9</w:t>
        </w:r>
        <w:r>
          <w:rPr>
            <w:noProof/>
            <w:webHidden/>
          </w:rPr>
          <w:fldChar w:fldCharType="end"/>
        </w:r>
      </w:hyperlink>
    </w:p>
    <w:p w14:paraId="0C105219" w14:textId="73ADC1C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9" w:history="1">
        <w:r w:rsidRPr="002B3F12">
          <w:rPr>
            <w:rStyle w:val="Hyperlink"/>
            <w:rFonts w:eastAsia="Times New Roman"/>
            <w:noProof/>
            <w:lang w:eastAsia="de-DE"/>
          </w:rPr>
          <w:t>3.1.5</w:t>
        </w:r>
        <w:r>
          <w:rPr>
            <w:rFonts w:asciiTheme="minorHAnsi" w:eastAsiaTheme="minorEastAsia" w:hAnsiTheme="minorHAnsi"/>
            <w:noProof/>
            <w:lang w:eastAsia="de-DE"/>
          </w:rPr>
          <w:tab/>
        </w:r>
        <w:r w:rsidRPr="002B3F12">
          <w:rPr>
            <w:rStyle w:val="Hyperlink"/>
            <w:rFonts w:eastAsia="Times New Roman"/>
            <w:noProof/>
            <w:lang w:eastAsia="de-DE"/>
          </w:rPr>
          <w:t>Adobe Enhanced Speech</w:t>
        </w:r>
        <w:r>
          <w:rPr>
            <w:noProof/>
            <w:webHidden/>
          </w:rPr>
          <w:tab/>
        </w:r>
        <w:r>
          <w:rPr>
            <w:noProof/>
            <w:webHidden/>
          </w:rPr>
          <w:fldChar w:fldCharType="begin"/>
        </w:r>
        <w:r>
          <w:rPr>
            <w:noProof/>
            <w:webHidden/>
          </w:rPr>
          <w:instrText xml:space="preserve"> PAGEREF _Toc148908589 \h </w:instrText>
        </w:r>
        <w:r>
          <w:rPr>
            <w:noProof/>
            <w:webHidden/>
          </w:rPr>
        </w:r>
        <w:r>
          <w:rPr>
            <w:noProof/>
            <w:webHidden/>
          </w:rPr>
          <w:fldChar w:fldCharType="separate"/>
        </w:r>
        <w:r>
          <w:rPr>
            <w:noProof/>
            <w:webHidden/>
          </w:rPr>
          <w:t>9</w:t>
        </w:r>
        <w:r>
          <w:rPr>
            <w:noProof/>
            <w:webHidden/>
          </w:rPr>
          <w:fldChar w:fldCharType="end"/>
        </w:r>
      </w:hyperlink>
    </w:p>
    <w:p w14:paraId="692A5343" w14:textId="55A3DE2C"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0" w:history="1">
        <w:r w:rsidRPr="002B3F12">
          <w:rPr>
            <w:rStyle w:val="Hyperlink"/>
            <w:noProof/>
            <w:lang w:eastAsia="de-DE"/>
          </w:rPr>
          <w:t>3.2</w:t>
        </w:r>
        <w:r>
          <w:rPr>
            <w:rFonts w:asciiTheme="minorHAnsi" w:eastAsiaTheme="minorEastAsia" w:hAnsiTheme="minorHAnsi"/>
            <w:noProof/>
            <w:lang w:eastAsia="de-DE"/>
          </w:rPr>
          <w:tab/>
        </w:r>
        <w:r w:rsidRPr="002B3F12">
          <w:rPr>
            <w:rStyle w:val="Hyperlink"/>
            <w:noProof/>
            <w:lang w:eastAsia="de-DE"/>
          </w:rPr>
          <w:t>Beschreibung der Tools und Technologien</w:t>
        </w:r>
        <w:r>
          <w:rPr>
            <w:noProof/>
            <w:webHidden/>
          </w:rPr>
          <w:tab/>
        </w:r>
        <w:r>
          <w:rPr>
            <w:noProof/>
            <w:webHidden/>
          </w:rPr>
          <w:fldChar w:fldCharType="begin"/>
        </w:r>
        <w:r>
          <w:rPr>
            <w:noProof/>
            <w:webHidden/>
          </w:rPr>
          <w:instrText xml:space="preserve"> PAGEREF _Toc148908590 \h </w:instrText>
        </w:r>
        <w:r>
          <w:rPr>
            <w:noProof/>
            <w:webHidden/>
          </w:rPr>
        </w:r>
        <w:r>
          <w:rPr>
            <w:noProof/>
            <w:webHidden/>
          </w:rPr>
          <w:fldChar w:fldCharType="separate"/>
        </w:r>
        <w:r>
          <w:rPr>
            <w:noProof/>
            <w:webHidden/>
          </w:rPr>
          <w:t>9</w:t>
        </w:r>
        <w:r>
          <w:rPr>
            <w:noProof/>
            <w:webHidden/>
          </w:rPr>
          <w:fldChar w:fldCharType="end"/>
        </w:r>
      </w:hyperlink>
    </w:p>
    <w:p w14:paraId="17C91B6F" w14:textId="71377E15"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1" w:history="1">
        <w:r w:rsidRPr="002B3F12">
          <w:rPr>
            <w:rStyle w:val="Hyperlink"/>
            <w:noProof/>
            <w:lang w:eastAsia="de-DE"/>
          </w:rPr>
          <w:t>3.2.1</w:t>
        </w:r>
        <w:r>
          <w:rPr>
            <w:rFonts w:asciiTheme="minorHAnsi" w:eastAsiaTheme="minorEastAsia" w:hAnsiTheme="minorHAnsi"/>
            <w:noProof/>
            <w:lang w:eastAsia="de-DE"/>
          </w:rPr>
          <w:tab/>
        </w:r>
        <w:r w:rsidRPr="002B3F12">
          <w:rPr>
            <w:rStyle w:val="Hyperlink"/>
            <w:noProof/>
            <w:lang w:eastAsia="de-DE"/>
          </w:rPr>
          <w:t>Unreal Engine 5</w:t>
        </w:r>
        <w:r>
          <w:rPr>
            <w:noProof/>
            <w:webHidden/>
          </w:rPr>
          <w:tab/>
        </w:r>
        <w:r>
          <w:rPr>
            <w:noProof/>
            <w:webHidden/>
          </w:rPr>
          <w:fldChar w:fldCharType="begin"/>
        </w:r>
        <w:r>
          <w:rPr>
            <w:noProof/>
            <w:webHidden/>
          </w:rPr>
          <w:instrText xml:space="preserve"> PAGEREF _Toc148908591 \h </w:instrText>
        </w:r>
        <w:r>
          <w:rPr>
            <w:noProof/>
            <w:webHidden/>
          </w:rPr>
        </w:r>
        <w:r>
          <w:rPr>
            <w:noProof/>
            <w:webHidden/>
          </w:rPr>
          <w:fldChar w:fldCharType="separate"/>
        </w:r>
        <w:r>
          <w:rPr>
            <w:noProof/>
            <w:webHidden/>
          </w:rPr>
          <w:t>9</w:t>
        </w:r>
        <w:r>
          <w:rPr>
            <w:noProof/>
            <w:webHidden/>
          </w:rPr>
          <w:fldChar w:fldCharType="end"/>
        </w:r>
      </w:hyperlink>
    </w:p>
    <w:p w14:paraId="192E1D4F" w14:textId="7A30CEB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2" w:history="1">
        <w:r w:rsidRPr="002B3F12">
          <w:rPr>
            <w:rStyle w:val="Hyperlink"/>
            <w:noProof/>
            <w:lang w:eastAsia="de-DE"/>
          </w:rPr>
          <w:t>3.2.2</w:t>
        </w:r>
        <w:r>
          <w:rPr>
            <w:rFonts w:asciiTheme="minorHAnsi" w:eastAsiaTheme="minorEastAsia" w:hAnsiTheme="minorHAnsi"/>
            <w:noProof/>
            <w:lang w:eastAsia="de-DE"/>
          </w:rPr>
          <w:tab/>
        </w:r>
        <w:r w:rsidRPr="002B3F12">
          <w:rPr>
            <w:rStyle w:val="Hyperlink"/>
            <w:noProof/>
            <w:lang w:eastAsia="de-DE"/>
          </w:rPr>
          <w:t>Blender</w:t>
        </w:r>
        <w:r>
          <w:rPr>
            <w:noProof/>
            <w:webHidden/>
          </w:rPr>
          <w:tab/>
        </w:r>
        <w:r>
          <w:rPr>
            <w:noProof/>
            <w:webHidden/>
          </w:rPr>
          <w:fldChar w:fldCharType="begin"/>
        </w:r>
        <w:r>
          <w:rPr>
            <w:noProof/>
            <w:webHidden/>
          </w:rPr>
          <w:instrText xml:space="preserve"> PAGEREF _Toc148908592 \h </w:instrText>
        </w:r>
        <w:r>
          <w:rPr>
            <w:noProof/>
            <w:webHidden/>
          </w:rPr>
        </w:r>
        <w:r>
          <w:rPr>
            <w:noProof/>
            <w:webHidden/>
          </w:rPr>
          <w:fldChar w:fldCharType="separate"/>
        </w:r>
        <w:r>
          <w:rPr>
            <w:noProof/>
            <w:webHidden/>
          </w:rPr>
          <w:t>9</w:t>
        </w:r>
        <w:r>
          <w:rPr>
            <w:noProof/>
            <w:webHidden/>
          </w:rPr>
          <w:fldChar w:fldCharType="end"/>
        </w:r>
      </w:hyperlink>
    </w:p>
    <w:p w14:paraId="19272B14" w14:textId="1C66BF64"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3" w:history="1">
        <w:r w:rsidRPr="002B3F12">
          <w:rPr>
            <w:rStyle w:val="Hyperlink"/>
            <w:noProof/>
            <w:lang w:eastAsia="de-DE"/>
          </w:rPr>
          <w:t>3.2.3</w:t>
        </w:r>
        <w:r>
          <w:rPr>
            <w:rFonts w:asciiTheme="minorHAnsi" w:eastAsiaTheme="minorEastAsia" w:hAnsiTheme="minorHAnsi"/>
            <w:noProof/>
            <w:lang w:eastAsia="de-DE"/>
          </w:rPr>
          <w:tab/>
        </w:r>
        <w:r w:rsidRPr="002B3F12">
          <w:rPr>
            <w:rStyle w:val="Hyperlink"/>
            <w:noProof/>
            <w:lang w:eastAsia="de-DE"/>
          </w:rPr>
          <w:t>Blender</w:t>
        </w:r>
        <w:r>
          <w:rPr>
            <w:noProof/>
            <w:webHidden/>
          </w:rPr>
          <w:tab/>
        </w:r>
        <w:r>
          <w:rPr>
            <w:noProof/>
            <w:webHidden/>
          </w:rPr>
          <w:fldChar w:fldCharType="begin"/>
        </w:r>
        <w:r>
          <w:rPr>
            <w:noProof/>
            <w:webHidden/>
          </w:rPr>
          <w:instrText xml:space="preserve"> PAGEREF _Toc148908593 \h </w:instrText>
        </w:r>
        <w:r>
          <w:rPr>
            <w:noProof/>
            <w:webHidden/>
          </w:rPr>
        </w:r>
        <w:r>
          <w:rPr>
            <w:noProof/>
            <w:webHidden/>
          </w:rPr>
          <w:fldChar w:fldCharType="separate"/>
        </w:r>
        <w:r>
          <w:rPr>
            <w:noProof/>
            <w:webHidden/>
          </w:rPr>
          <w:t>10</w:t>
        </w:r>
        <w:r>
          <w:rPr>
            <w:noProof/>
            <w:webHidden/>
          </w:rPr>
          <w:fldChar w:fldCharType="end"/>
        </w:r>
      </w:hyperlink>
    </w:p>
    <w:p w14:paraId="0EAC6DC5" w14:textId="21D4AEC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4" w:history="1">
        <w:r w:rsidRPr="002B3F12">
          <w:rPr>
            <w:rStyle w:val="Hyperlink"/>
            <w:rFonts w:ascii="Times New Roman" w:hAnsi="Times New Roman"/>
            <w:noProof/>
            <w:lang w:val="en-GB"/>
          </w:rPr>
          <w:t>3.2.4</w:t>
        </w:r>
        <w:r>
          <w:rPr>
            <w:rFonts w:asciiTheme="minorHAnsi" w:eastAsiaTheme="minorEastAsia" w:hAnsiTheme="minorHAnsi"/>
            <w:noProof/>
            <w:lang w:eastAsia="de-DE"/>
          </w:rPr>
          <w:tab/>
        </w:r>
        <w:r w:rsidRPr="002B3F12">
          <w:rPr>
            <w:rStyle w:val="Hyperlink"/>
            <w:noProof/>
            <w:lang w:val="en-GB"/>
          </w:rPr>
          <w:t>Game Rig Tools (Blender Addon)</w:t>
        </w:r>
        <w:r>
          <w:rPr>
            <w:noProof/>
            <w:webHidden/>
          </w:rPr>
          <w:tab/>
        </w:r>
        <w:r>
          <w:rPr>
            <w:noProof/>
            <w:webHidden/>
          </w:rPr>
          <w:fldChar w:fldCharType="begin"/>
        </w:r>
        <w:r>
          <w:rPr>
            <w:noProof/>
            <w:webHidden/>
          </w:rPr>
          <w:instrText xml:space="preserve"> PAGEREF _Toc148908594 \h </w:instrText>
        </w:r>
        <w:r>
          <w:rPr>
            <w:noProof/>
            <w:webHidden/>
          </w:rPr>
        </w:r>
        <w:r>
          <w:rPr>
            <w:noProof/>
            <w:webHidden/>
          </w:rPr>
          <w:fldChar w:fldCharType="separate"/>
        </w:r>
        <w:r>
          <w:rPr>
            <w:noProof/>
            <w:webHidden/>
          </w:rPr>
          <w:t>10</w:t>
        </w:r>
        <w:r>
          <w:rPr>
            <w:noProof/>
            <w:webHidden/>
          </w:rPr>
          <w:fldChar w:fldCharType="end"/>
        </w:r>
      </w:hyperlink>
    </w:p>
    <w:p w14:paraId="07FBC755" w14:textId="5427B758"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5" w:history="1">
        <w:r w:rsidRPr="002B3F12">
          <w:rPr>
            <w:rStyle w:val="Hyperlink"/>
            <w:noProof/>
            <w:lang w:val="en-GB" w:eastAsia="de-DE"/>
          </w:rPr>
          <w:t>3.2.5</w:t>
        </w:r>
        <w:r>
          <w:rPr>
            <w:rFonts w:asciiTheme="minorHAnsi" w:eastAsiaTheme="minorEastAsia" w:hAnsiTheme="minorHAnsi"/>
            <w:noProof/>
            <w:lang w:eastAsia="de-DE"/>
          </w:rPr>
          <w:tab/>
        </w:r>
        <w:r w:rsidRPr="002B3F12">
          <w:rPr>
            <w:rStyle w:val="Hyperlink"/>
            <w:noProof/>
            <w:lang w:eastAsia="de-DE"/>
          </w:rPr>
          <w:t>Materialize</w:t>
        </w:r>
        <w:r>
          <w:rPr>
            <w:noProof/>
            <w:webHidden/>
          </w:rPr>
          <w:tab/>
        </w:r>
        <w:r>
          <w:rPr>
            <w:noProof/>
            <w:webHidden/>
          </w:rPr>
          <w:fldChar w:fldCharType="begin"/>
        </w:r>
        <w:r>
          <w:rPr>
            <w:noProof/>
            <w:webHidden/>
          </w:rPr>
          <w:instrText xml:space="preserve"> PAGEREF _Toc148908595 \h </w:instrText>
        </w:r>
        <w:r>
          <w:rPr>
            <w:noProof/>
            <w:webHidden/>
          </w:rPr>
        </w:r>
        <w:r>
          <w:rPr>
            <w:noProof/>
            <w:webHidden/>
          </w:rPr>
          <w:fldChar w:fldCharType="separate"/>
        </w:r>
        <w:r>
          <w:rPr>
            <w:noProof/>
            <w:webHidden/>
          </w:rPr>
          <w:t>10</w:t>
        </w:r>
        <w:r>
          <w:rPr>
            <w:noProof/>
            <w:webHidden/>
          </w:rPr>
          <w:fldChar w:fldCharType="end"/>
        </w:r>
      </w:hyperlink>
    </w:p>
    <w:p w14:paraId="611AB429" w14:textId="217D9BD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6" w:history="1">
        <w:r w:rsidRPr="002B3F12">
          <w:rPr>
            <w:rStyle w:val="Hyperlink"/>
            <w:noProof/>
            <w:lang w:eastAsia="de-DE"/>
          </w:rPr>
          <w:t>3.2.6</w:t>
        </w:r>
        <w:r>
          <w:rPr>
            <w:rFonts w:asciiTheme="minorHAnsi" w:eastAsiaTheme="minorEastAsia" w:hAnsiTheme="minorHAnsi"/>
            <w:noProof/>
            <w:lang w:eastAsia="de-DE"/>
          </w:rPr>
          <w:tab/>
        </w:r>
        <w:r w:rsidRPr="002B3F12">
          <w:rPr>
            <w:rStyle w:val="Hyperlink"/>
            <w:noProof/>
            <w:lang w:eastAsia="de-DE"/>
          </w:rPr>
          <w:t>Audacity</w:t>
        </w:r>
        <w:r>
          <w:rPr>
            <w:noProof/>
            <w:webHidden/>
          </w:rPr>
          <w:tab/>
        </w:r>
        <w:r>
          <w:rPr>
            <w:noProof/>
            <w:webHidden/>
          </w:rPr>
          <w:fldChar w:fldCharType="begin"/>
        </w:r>
        <w:r>
          <w:rPr>
            <w:noProof/>
            <w:webHidden/>
          </w:rPr>
          <w:instrText xml:space="preserve"> PAGEREF _Toc148908596 \h </w:instrText>
        </w:r>
        <w:r>
          <w:rPr>
            <w:noProof/>
            <w:webHidden/>
          </w:rPr>
        </w:r>
        <w:r>
          <w:rPr>
            <w:noProof/>
            <w:webHidden/>
          </w:rPr>
          <w:fldChar w:fldCharType="separate"/>
        </w:r>
        <w:r>
          <w:rPr>
            <w:noProof/>
            <w:webHidden/>
          </w:rPr>
          <w:t>10</w:t>
        </w:r>
        <w:r>
          <w:rPr>
            <w:noProof/>
            <w:webHidden/>
          </w:rPr>
          <w:fldChar w:fldCharType="end"/>
        </w:r>
      </w:hyperlink>
    </w:p>
    <w:p w14:paraId="587E7025" w14:textId="2D302339"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97" w:history="1">
        <w:r w:rsidRPr="002B3F12">
          <w:rPr>
            <w:rStyle w:val="Hyperlink"/>
            <w:noProof/>
          </w:rPr>
          <w:t>4</w:t>
        </w:r>
        <w:r>
          <w:rPr>
            <w:rFonts w:asciiTheme="minorHAnsi" w:eastAsiaTheme="minorEastAsia" w:hAnsiTheme="minorHAnsi"/>
            <w:noProof/>
            <w:lang w:eastAsia="de-DE"/>
          </w:rPr>
          <w:tab/>
        </w:r>
        <w:r w:rsidRPr="002B3F12">
          <w:rPr>
            <w:rStyle w:val="Hyperlink"/>
            <w:noProof/>
          </w:rPr>
          <w:t>Umsetzung</w:t>
        </w:r>
        <w:r>
          <w:rPr>
            <w:noProof/>
            <w:webHidden/>
          </w:rPr>
          <w:tab/>
        </w:r>
        <w:r>
          <w:rPr>
            <w:noProof/>
            <w:webHidden/>
          </w:rPr>
          <w:fldChar w:fldCharType="begin"/>
        </w:r>
        <w:r>
          <w:rPr>
            <w:noProof/>
            <w:webHidden/>
          </w:rPr>
          <w:instrText xml:space="preserve"> PAGEREF _Toc148908597 \h </w:instrText>
        </w:r>
        <w:r>
          <w:rPr>
            <w:noProof/>
            <w:webHidden/>
          </w:rPr>
        </w:r>
        <w:r>
          <w:rPr>
            <w:noProof/>
            <w:webHidden/>
          </w:rPr>
          <w:fldChar w:fldCharType="separate"/>
        </w:r>
        <w:r>
          <w:rPr>
            <w:noProof/>
            <w:webHidden/>
          </w:rPr>
          <w:t>11</w:t>
        </w:r>
        <w:r>
          <w:rPr>
            <w:noProof/>
            <w:webHidden/>
          </w:rPr>
          <w:fldChar w:fldCharType="end"/>
        </w:r>
      </w:hyperlink>
    </w:p>
    <w:p w14:paraId="05A120D3" w14:textId="79B1A5B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8" w:history="1">
        <w:r w:rsidRPr="002B3F12">
          <w:rPr>
            <w:rStyle w:val="Hyperlink"/>
            <w:noProof/>
            <w:lang w:eastAsia="de-DE"/>
          </w:rPr>
          <w:t>4.1</w:t>
        </w:r>
        <w:r>
          <w:rPr>
            <w:rFonts w:asciiTheme="minorHAnsi" w:eastAsiaTheme="minorEastAsia" w:hAnsiTheme="minorHAnsi"/>
            <w:noProof/>
            <w:lang w:eastAsia="de-DE"/>
          </w:rPr>
          <w:tab/>
        </w:r>
        <w:r w:rsidRPr="002B3F12">
          <w:rPr>
            <w:rStyle w:val="Hyperlink"/>
            <w:noProof/>
            <w:lang w:eastAsia="de-DE"/>
          </w:rPr>
          <w:t>Entwicklung der Spieleidee mit Hilfe von ChatGPT</w:t>
        </w:r>
        <w:r>
          <w:rPr>
            <w:noProof/>
            <w:webHidden/>
          </w:rPr>
          <w:tab/>
        </w:r>
        <w:r>
          <w:rPr>
            <w:noProof/>
            <w:webHidden/>
          </w:rPr>
          <w:fldChar w:fldCharType="begin"/>
        </w:r>
        <w:r>
          <w:rPr>
            <w:noProof/>
            <w:webHidden/>
          </w:rPr>
          <w:instrText xml:space="preserve"> PAGEREF _Toc148908598 \h </w:instrText>
        </w:r>
        <w:r>
          <w:rPr>
            <w:noProof/>
            <w:webHidden/>
          </w:rPr>
        </w:r>
        <w:r>
          <w:rPr>
            <w:noProof/>
            <w:webHidden/>
          </w:rPr>
          <w:fldChar w:fldCharType="separate"/>
        </w:r>
        <w:r>
          <w:rPr>
            <w:noProof/>
            <w:webHidden/>
          </w:rPr>
          <w:t>12</w:t>
        </w:r>
        <w:r>
          <w:rPr>
            <w:noProof/>
            <w:webHidden/>
          </w:rPr>
          <w:fldChar w:fldCharType="end"/>
        </w:r>
      </w:hyperlink>
    </w:p>
    <w:p w14:paraId="1174E8EA" w14:textId="0FEADCFC"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9" w:history="1">
        <w:r w:rsidRPr="002B3F12">
          <w:rPr>
            <w:rStyle w:val="Hyperlink"/>
            <w:noProof/>
          </w:rPr>
          <w:t>4.2</w:t>
        </w:r>
        <w:r>
          <w:rPr>
            <w:rFonts w:asciiTheme="minorHAnsi" w:eastAsiaTheme="minorEastAsia" w:hAnsiTheme="minorHAnsi"/>
            <w:noProof/>
            <w:lang w:eastAsia="de-DE"/>
          </w:rPr>
          <w:tab/>
        </w:r>
        <w:r w:rsidRPr="002B3F12">
          <w:rPr>
            <w:rStyle w:val="Hyperlink"/>
            <w:noProof/>
          </w:rPr>
          <w:t>Meilenstein: Hauptfigur</w:t>
        </w:r>
        <w:r>
          <w:rPr>
            <w:noProof/>
            <w:webHidden/>
          </w:rPr>
          <w:tab/>
        </w:r>
        <w:r>
          <w:rPr>
            <w:noProof/>
            <w:webHidden/>
          </w:rPr>
          <w:fldChar w:fldCharType="begin"/>
        </w:r>
        <w:r>
          <w:rPr>
            <w:noProof/>
            <w:webHidden/>
          </w:rPr>
          <w:instrText xml:space="preserve"> PAGEREF _Toc148908599 \h </w:instrText>
        </w:r>
        <w:r>
          <w:rPr>
            <w:noProof/>
            <w:webHidden/>
          </w:rPr>
        </w:r>
        <w:r>
          <w:rPr>
            <w:noProof/>
            <w:webHidden/>
          </w:rPr>
          <w:fldChar w:fldCharType="separate"/>
        </w:r>
        <w:r>
          <w:rPr>
            <w:noProof/>
            <w:webHidden/>
          </w:rPr>
          <w:t>15</w:t>
        </w:r>
        <w:r>
          <w:rPr>
            <w:noProof/>
            <w:webHidden/>
          </w:rPr>
          <w:fldChar w:fldCharType="end"/>
        </w:r>
      </w:hyperlink>
    </w:p>
    <w:p w14:paraId="4D181D91" w14:textId="6539E6BF"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0" w:history="1">
        <w:r w:rsidRPr="002B3F12">
          <w:rPr>
            <w:rStyle w:val="Hyperlink"/>
            <w:noProof/>
          </w:rPr>
          <w:t>4.2.1</w:t>
        </w:r>
        <w:r>
          <w:rPr>
            <w:rFonts w:asciiTheme="minorHAnsi" w:eastAsiaTheme="minorEastAsia" w:hAnsiTheme="minorHAnsi"/>
            <w:noProof/>
            <w:lang w:eastAsia="de-DE"/>
          </w:rPr>
          <w:tab/>
        </w:r>
        <w:r w:rsidRPr="002B3F12">
          <w:rPr>
            <w:rStyle w:val="Hyperlink"/>
            <w:noProof/>
          </w:rPr>
          <w:t>Erzeugen eines 3D-Modells mit Hilfe von PIFuHD</w:t>
        </w:r>
        <w:r>
          <w:rPr>
            <w:noProof/>
            <w:webHidden/>
          </w:rPr>
          <w:tab/>
        </w:r>
        <w:r>
          <w:rPr>
            <w:noProof/>
            <w:webHidden/>
          </w:rPr>
          <w:fldChar w:fldCharType="begin"/>
        </w:r>
        <w:r>
          <w:rPr>
            <w:noProof/>
            <w:webHidden/>
          </w:rPr>
          <w:instrText xml:space="preserve"> PAGEREF _Toc148908600 \h </w:instrText>
        </w:r>
        <w:r>
          <w:rPr>
            <w:noProof/>
            <w:webHidden/>
          </w:rPr>
        </w:r>
        <w:r>
          <w:rPr>
            <w:noProof/>
            <w:webHidden/>
          </w:rPr>
          <w:fldChar w:fldCharType="separate"/>
        </w:r>
        <w:r>
          <w:rPr>
            <w:noProof/>
            <w:webHidden/>
          </w:rPr>
          <w:t>27</w:t>
        </w:r>
        <w:r>
          <w:rPr>
            <w:noProof/>
            <w:webHidden/>
          </w:rPr>
          <w:fldChar w:fldCharType="end"/>
        </w:r>
      </w:hyperlink>
    </w:p>
    <w:p w14:paraId="3133253C" w14:textId="5A55033D"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1" w:history="1">
        <w:r w:rsidRPr="002B3F12">
          <w:rPr>
            <w:rStyle w:val="Hyperlink"/>
            <w:noProof/>
          </w:rPr>
          <w:t>4.2.2</w:t>
        </w:r>
        <w:r>
          <w:rPr>
            <w:rFonts w:asciiTheme="minorHAnsi" w:eastAsiaTheme="minorEastAsia" w:hAnsiTheme="minorHAnsi"/>
            <w:noProof/>
            <w:lang w:eastAsia="de-DE"/>
          </w:rPr>
          <w:tab/>
        </w:r>
        <w:r w:rsidRPr="002B3F12">
          <w:rPr>
            <w:rStyle w:val="Hyperlink"/>
            <w:noProof/>
          </w:rPr>
          <w:t>Verringern von Vertices in BlenderII (</w:t>
        </w:r>
        <w:r w:rsidRPr="002B3F12">
          <w:rPr>
            <w:rStyle w:val="Hyperlink"/>
            <w:noProof/>
            <w:highlight w:val="green"/>
          </w:rPr>
          <w:t>Nochmal überarbeiten</w:t>
        </w:r>
        <w:r w:rsidRPr="002B3F12">
          <w:rPr>
            <w:rStyle w:val="Hyperlink"/>
            <w:noProof/>
          </w:rPr>
          <w:t>)</w:t>
        </w:r>
        <w:r>
          <w:rPr>
            <w:noProof/>
            <w:webHidden/>
          </w:rPr>
          <w:tab/>
        </w:r>
        <w:r>
          <w:rPr>
            <w:noProof/>
            <w:webHidden/>
          </w:rPr>
          <w:fldChar w:fldCharType="begin"/>
        </w:r>
        <w:r>
          <w:rPr>
            <w:noProof/>
            <w:webHidden/>
          </w:rPr>
          <w:instrText xml:space="preserve"> PAGEREF _Toc148908601 \h </w:instrText>
        </w:r>
        <w:r>
          <w:rPr>
            <w:noProof/>
            <w:webHidden/>
          </w:rPr>
        </w:r>
        <w:r>
          <w:rPr>
            <w:noProof/>
            <w:webHidden/>
          </w:rPr>
          <w:fldChar w:fldCharType="separate"/>
        </w:r>
        <w:r>
          <w:rPr>
            <w:noProof/>
            <w:webHidden/>
          </w:rPr>
          <w:t>29</w:t>
        </w:r>
        <w:r>
          <w:rPr>
            <w:noProof/>
            <w:webHidden/>
          </w:rPr>
          <w:fldChar w:fldCharType="end"/>
        </w:r>
      </w:hyperlink>
    </w:p>
    <w:p w14:paraId="1228354F" w14:textId="15468539"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2" w:history="1">
        <w:r w:rsidRPr="002B3F12">
          <w:rPr>
            <w:rStyle w:val="Hyperlink"/>
            <w:noProof/>
          </w:rPr>
          <w:t>4.2.3</w:t>
        </w:r>
        <w:r>
          <w:rPr>
            <w:rFonts w:asciiTheme="minorHAnsi" w:eastAsiaTheme="minorEastAsia" w:hAnsiTheme="minorHAnsi"/>
            <w:noProof/>
            <w:lang w:eastAsia="de-DE"/>
          </w:rPr>
          <w:tab/>
        </w:r>
        <w:r w:rsidRPr="002B3F12">
          <w:rPr>
            <w:rStyle w:val="Hyperlink"/>
            <w:noProof/>
          </w:rPr>
          <w:t>Nachbesserung des erzeugten Modells in Blender</w:t>
        </w:r>
        <w:r>
          <w:rPr>
            <w:noProof/>
            <w:webHidden/>
          </w:rPr>
          <w:tab/>
        </w:r>
        <w:r>
          <w:rPr>
            <w:noProof/>
            <w:webHidden/>
          </w:rPr>
          <w:fldChar w:fldCharType="begin"/>
        </w:r>
        <w:r>
          <w:rPr>
            <w:noProof/>
            <w:webHidden/>
          </w:rPr>
          <w:instrText xml:space="preserve"> PAGEREF _Toc148908602 \h </w:instrText>
        </w:r>
        <w:r>
          <w:rPr>
            <w:noProof/>
            <w:webHidden/>
          </w:rPr>
        </w:r>
        <w:r>
          <w:rPr>
            <w:noProof/>
            <w:webHidden/>
          </w:rPr>
          <w:fldChar w:fldCharType="separate"/>
        </w:r>
        <w:r>
          <w:rPr>
            <w:noProof/>
            <w:webHidden/>
          </w:rPr>
          <w:t>31</w:t>
        </w:r>
        <w:r>
          <w:rPr>
            <w:noProof/>
            <w:webHidden/>
          </w:rPr>
          <w:fldChar w:fldCharType="end"/>
        </w:r>
      </w:hyperlink>
    </w:p>
    <w:p w14:paraId="2B91C841" w14:textId="6162F77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3" w:history="1">
        <w:r w:rsidRPr="002B3F12">
          <w:rPr>
            <w:rStyle w:val="Hyperlink"/>
            <w:noProof/>
          </w:rPr>
          <w:t>4.2.4</w:t>
        </w:r>
        <w:r>
          <w:rPr>
            <w:rFonts w:asciiTheme="minorHAnsi" w:eastAsiaTheme="minorEastAsia" w:hAnsiTheme="minorHAnsi"/>
            <w:noProof/>
            <w:lang w:eastAsia="de-DE"/>
          </w:rPr>
          <w:tab/>
        </w:r>
        <w:r w:rsidRPr="002B3F12">
          <w:rPr>
            <w:rStyle w:val="Hyperlink"/>
            <w:noProof/>
          </w:rPr>
          <w:t>Texturieren in Blender</w:t>
        </w:r>
        <w:r>
          <w:rPr>
            <w:noProof/>
            <w:webHidden/>
          </w:rPr>
          <w:tab/>
        </w:r>
        <w:r>
          <w:rPr>
            <w:noProof/>
            <w:webHidden/>
          </w:rPr>
          <w:fldChar w:fldCharType="begin"/>
        </w:r>
        <w:r>
          <w:rPr>
            <w:noProof/>
            <w:webHidden/>
          </w:rPr>
          <w:instrText xml:space="preserve"> PAGEREF _Toc148908603 \h </w:instrText>
        </w:r>
        <w:r>
          <w:rPr>
            <w:noProof/>
            <w:webHidden/>
          </w:rPr>
        </w:r>
        <w:r>
          <w:rPr>
            <w:noProof/>
            <w:webHidden/>
          </w:rPr>
          <w:fldChar w:fldCharType="separate"/>
        </w:r>
        <w:r>
          <w:rPr>
            <w:noProof/>
            <w:webHidden/>
          </w:rPr>
          <w:t>31</w:t>
        </w:r>
        <w:r>
          <w:rPr>
            <w:noProof/>
            <w:webHidden/>
          </w:rPr>
          <w:fldChar w:fldCharType="end"/>
        </w:r>
      </w:hyperlink>
    </w:p>
    <w:p w14:paraId="12BC3411" w14:textId="5BA75C3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4" w:history="1">
        <w:r w:rsidRPr="002B3F12">
          <w:rPr>
            <w:rStyle w:val="Hyperlink"/>
            <w:noProof/>
          </w:rPr>
          <w:t>4.2.5</w:t>
        </w:r>
        <w:r>
          <w:rPr>
            <w:rFonts w:asciiTheme="minorHAnsi" w:eastAsiaTheme="minorEastAsia" w:hAnsiTheme="minorHAnsi"/>
            <w:noProof/>
            <w:lang w:eastAsia="de-DE"/>
          </w:rPr>
          <w:tab/>
        </w:r>
        <w:r w:rsidRPr="002B3F12">
          <w:rPr>
            <w:rStyle w:val="Hyperlink"/>
            <w:noProof/>
          </w:rPr>
          <w:t>Rigging in Blender</w:t>
        </w:r>
        <w:r>
          <w:rPr>
            <w:noProof/>
            <w:webHidden/>
          </w:rPr>
          <w:tab/>
        </w:r>
        <w:r>
          <w:rPr>
            <w:noProof/>
            <w:webHidden/>
          </w:rPr>
          <w:fldChar w:fldCharType="begin"/>
        </w:r>
        <w:r>
          <w:rPr>
            <w:noProof/>
            <w:webHidden/>
          </w:rPr>
          <w:instrText xml:space="preserve"> PAGEREF _Toc148908604 \h </w:instrText>
        </w:r>
        <w:r>
          <w:rPr>
            <w:noProof/>
            <w:webHidden/>
          </w:rPr>
        </w:r>
        <w:r>
          <w:rPr>
            <w:noProof/>
            <w:webHidden/>
          </w:rPr>
          <w:fldChar w:fldCharType="separate"/>
        </w:r>
        <w:r>
          <w:rPr>
            <w:noProof/>
            <w:webHidden/>
          </w:rPr>
          <w:t>33</w:t>
        </w:r>
        <w:r>
          <w:rPr>
            <w:noProof/>
            <w:webHidden/>
          </w:rPr>
          <w:fldChar w:fldCharType="end"/>
        </w:r>
      </w:hyperlink>
    </w:p>
    <w:p w14:paraId="59262A78" w14:textId="0640444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5" w:history="1">
        <w:r w:rsidRPr="002B3F12">
          <w:rPr>
            <w:rStyle w:val="Hyperlink"/>
            <w:noProof/>
          </w:rPr>
          <w:t>4.2.6</w:t>
        </w:r>
        <w:r>
          <w:rPr>
            <w:rFonts w:asciiTheme="minorHAnsi" w:eastAsiaTheme="minorEastAsia" w:hAnsiTheme="minorHAnsi"/>
            <w:noProof/>
            <w:lang w:eastAsia="de-DE"/>
          </w:rPr>
          <w:tab/>
        </w:r>
        <w:r w:rsidRPr="002B3F12">
          <w:rPr>
            <w:rStyle w:val="Hyperlink"/>
            <w:noProof/>
          </w:rPr>
          <w:t>Einfügen des Hauptcharakters in Unreal Engine 5</w:t>
        </w:r>
        <w:r>
          <w:rPr>
            <w:noProof/>
            <w:webHidden/>
          </w:rPr>
          <w:tab/>
        </w:r>
        <w:r>
          <w:rPr>
            <w:noProof/>
            <w:webHidden/>
          </w:rPr>
          <w:fldChar w:fldCharType="begin"/>
        </w:r>
        <w:r>
          <w:rPr>
            <w:noProof/>
            <w:webHidden/>
          </w:rPr>
          <w:instrText xml:space="preserve"> PAGEREF _Toc148908605 \h </w:instrText>
        </w:r>
        <w:r>
          <w:rPr>
            <w:noProof/>
            <w:webHidden/>
          </w:rPr>
        </w:r>
        <w:r>
          <w:rPr>
            <w:noProof/>
            <w:webHidden/>
          </w:rPr>
          <w:fldChar w:fldCharType="separate"/>
        </w:r>
        <w:r>
          <w:rPr>
            <w:noProof/>
            <w:webHidden/>
          </w:rPr>
          <w:t>33</w:t>
        </w:r>
        <w:r>
          <w:rPr>
            <w:noProof/>
            <w:webHidden/>
          </w:rPr>
          <w:fldChar w:fldCharType="end"/>
        </w:r>
      </w:hyperlink>
    </w:p>
    <w:p w14:paraId="28382393" w14:textId="76101D7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06" w:history="1">
        <w:r w:rsidRPr="002B3F12">
          <w:rPr>
            <w:rStyle w:val="Hyperlink"/>
            <w:noProof/>
          </w:rPr>
          <w:t>4.3</w:t>
        </w:r>
        <w:r>
          <w:rPr>
            <w:rFonts w:asciiTheme="minorHAnsi" w:eastAsiaTheme="minorEastAsia" w:hAnsiTheme="minorHAnsi"/>
            <w:noProof/>
            <w:lang w:eastAsia="de-DE"/>
          </w:rPr>
          <w:tab/>
        </w:r>
        <w:r w:rsidRPr="002B3F12">
          <w:rPr>
            <w:rStyle w:val="Hyperlink"/>
            <w:noProof/>
          </w:rPr>
          <w:t>Meilenstein: Gebäude</w:t>
        </w:r>
        <w:r>
          <w:rPr>
            <w:noProof/>
            <w:webHidden/>
          </w:rPr>
          <w:tab/>
        </w:r>
        <w:r>
          <w:rPr>
            <w:noProof/>
            <w:webHidden/>
          </w:rPr>
          <w:fldChar w:fldCharType="begin"/>
        </w:r>
        <w:r>
          <w:rPr>
            <w:noProof/>
            <w:webHidden/>
          </w:rPr>
          <w:instrText xml:space="preserve"> PAGEREF _Toc148908606 \h </w:instrText>
        </w:r>
        <w:r>
          <w:rPr>
            <w:noProof/>
            <w:webHidden/>
          </w:rPr>
        </w:r>
        <w:r>
          <w:rPr>
            <w:noProof/>
            <w:webHidden/>
          </w:rPr>
          <w:fldChar w:fldCharType="separate"/>
        </w:r>
        <w:r>
          <w:rPr>
            <w:noProof/>
            <w:webHidden/>
          </w:rPr>
          <w:t>33</w:t>
        </w:r>
        <w:r>
          <w:rPr>
            <w:noProof/>
            <w:webHidden/>
          </w:rPr>
          <w:fldChar w:fldCharType="end"/>
        </w:r>
      </w:hyperlink>
    </w:p>
    <w:p w14:paraId="0CB97A0C" w14:textId="38DCD07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7" w:history="1">
        <w:r w:rsidRPr="002B3F12">
          <w:rPr>
            <w:rStyle w:val="Hyperlink"/>
            <w:noProof/>
          </w:rPr>
          <w:t>4.3.1</w:t>
        </w:r>
        <w:r>
          <w:rPr>
            <w:rFonts w:asciiTheme="minorHAnsi" w:eastAsiaTheme="minorEastAsia" w:hAnsiTheme="minorHAnsi"/>
            <w:noProof/>
            <w:lang w:eastAsia="de-DE"/>
          </w:rPr>
          <w:tab/>
        </w:r>
        <w:r w:rsidRPr="002B3F12">
          <w:rPr>
            <w:rStyle w:val="Hyperlink"/>
            <w:noProof/>
          </w:rPr>
          <w:t>Erster Ansatz Fachwerkhäuser</w:t>
        </w:r>
        <w:r>
          <w:rPr>
            <w:noProof/>
            <w:webHidden/>
          </w:rPr>
          <w:tab/>
        </w:r>
        <w:r>
          <w:rPr>
            <w:noProof/>
            <w:webHidden/>
          </w:rPr>
          <w:fldChar w:fldCharType="begin"/>
        </w:r>
        <w:r>
          <w:rPr>
            <w:noProof/>
            <w:webHidden/>
          </w:rPr>
          <w:instrText xml:space="preserve"> PAGEREF _Toc148908607 \h </w:instrText>
        </w:r>
        <w:r>
          <w:rPr>
            <w:noProof/>
            <w:webHidden/>
          </w:rPr>
        </w:r>
        <w:r>
          <w:rPr>
            <w:noProof/>
            <w:webHidden/>
          </w:rPr>
          <w:fldChar w:fldCharType="separate"/>
        </w:r>
        <w:r>
          <w:rPr>
            <w:noProof/>
            <w:webHidden/>
          </w:rPr>
          <w:t>33</w:t>
        </w:r>
        <w:r>
          <w:rPr>
            <w:noProof/>
            <w:webHidden/>
          </w:rPr>
          <w:fldChar w:fldCharType="end"/>
        </w:r>
      </w:hyperlink>
    </w:p>
    <w:p w14:paraId="428BE850" w14:textId="2B85A90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8" w:history="1">
        <w:r w:rsidRPr="002B3F12">
          <w:rPr>
            <w:rStyle w:val="Hyperlink"/>
            <w:noProof/>
          </w:rPr>
          <w:t>4.3.2</w:t>
        </w:r>
        <w:r>
          <w:rPr>
            <w:rFonts w:asciiTheme="minorHAnsi" w:eastAsiaTheme="minorEastAsia" w:hAnsiTheme="minorHAnsi"/>
            <w:noProof/>
            <w:lang w:eastAsia="de-DE"/>
          </w:rPr>
          <w:tab/>
        </w:r>
        <w:r w:rsidRPr="002B3F12">
          <w:rPr>
            <w:rStyle w:val="Hyperlink"/>
            <w:noProof/>
          </w:rPr>
          <w:t>Modellieren und texturieren Einfaches Haus mit Blender</w:t>
        </w:r>
        <w:r>
          <w:rPr>
            <w:noProof/>
            <w:webHidden/>
          </w:rPr>
          <w:tab/>
        </w:r>
        <w:r>
          <w:rPr>
            <w:noProof/>
            <w:webHidden/>
          </w:rPr>
          <w:fldChar w:fldCharType="begin"/>
        </w:r>
        <w:r>
          <w:rPr>
            <w:noProof/>
            <w:webHidden/>
          </w:rPr>
          <w:instrText xml:space="preserve"> PAGEREF _Toc148908608 \h </w:instrText>
        </w:r>
        <w:r>
          <w:rPr>
            <w:noProof/>
            <w:webHidden/>
          </w:rPr>
        </w:r>
        <w:r>
          <w:rPr>
            <w:noProof/>
            <w:webHidden/>
          </w:rPr>
          <w:fldChar w:fldCharType="separate"/>
        </w:r>
        <w:r>
          <w:rPr>
            <w:noProof/>
            <w:webHidden/>
          </w:rPr>
          <w:t>33</w:t>
        </w:r>
        <w:r>
          <w:rPr>
            <w:noProof/>
            <w:webHidden/>
          </w:rPr>
          <w:fldChar w:fldCharType="end"/>
        </w:r>
      </w:hyperlink>
    </w:p>
    <w:p w14:paraId="0C5C299F" w14:textId="62F8D2D3"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9" w:history="1">
        <w:r w:rsidRPr="002B3F12">
          <w:rPr>
            <w:rStyle w:val="Hyperlink"/>
            <w:noProof/>
          </w:rPr>
          <w:t>4.3.3</w:t>
        </w:r>
        <w:r>
          <w:rPr>
            <w:rFonts w:asciiTheme="minorHAnsi" w:eastAsiaTheme="minorEastAsia" w:hAnsiTheme="minorHAnsi"/>
            <w:noProof/>
            <w:lang w:eastAsia="de-DE"/>
          </w:rPr>
          <w:tab/>
        </w:r>
        <w:r w:rsidRPr="002B3F12">
          <w:rPr>
            <w:rStyle w:val="Hyperlink"/>
            <w:noProof/>
          </w:rPr>
          <w:t>Zweiter Ansatz: Modellieren eines Fachwerkhaus mit Blender</w:t>
        </w:r>
        <w:r>
          <w:rPr>
            <w:noProof/>
            <w:webHidden/>
          </w:rPr>
          <w:tab/>
        </w:r>
        <w:r>
          <w:rPr>
            <w:noProof/>
            <w:webHidden/>
          </w:rPr>
          <w:fldChar w:fldCharType="begin"/>
        </w:r>
        <w:r>
          <w:rPr>
            <w:noProof/>
            <w:webHidden/>
          </w:rPr>
          <w:instrText xml:space="preserve"> PAGEREF _Toc148908609 \h </w:instrText>
        </w:r>
        <w:r>
          <w:rPr>
            <w:noProof/>
            <w:webHidden/>
          </w:rPr>
        </w:r>
        <w:r>
          <w:rPr>
            <w:noProof/>
            <w:webHidden/>
          </w:rPr>
          <w:fldChar w:fldCharType="separate"/>
        </w:r>
        <w:r>
          <w:rPr>
            <w:noProof/>
            <w:webHidden/>
          </w:rPr>
          <w:t>33</w:t>
        </w:r>
        <w:r>
          <w:rPr>
            <w:noProof/>
            <w:webHidden/>
          </w:rPr>
          <w:fldChar w:fldCharType="end"/>
        </w:r>
      </w:hyperlink>
    </w:p>
    <w:p w14:paraId="46B56319" w14:textId="433EEF7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0" w:history="1">
        <w:r w:rsidRPr="002B3F12">
          <w:rPr>
            <w:rStyle w:val="Hyperlink"/>
            <w:noProof/>
          </w:rPr>
          <w:t>4.3.4</w:t>
        </w:r>
        <w:r>
          <w:rPr>
            <w:rFonts w:asciiTheme="minorHAnsi" w:eastAsiaTheme="minorEastAsia" w:hAnsiTheme="minorHAnsi"/>
            <w:noProof/>
            <w:lang w:eastAsia="de-DE"/>
          </w:rPr>
          <w:tab/>
        </w:r>
        <w:r w:rsidRPr="002B3F12">
          <w:rPr>
            <w:rStyle w:val="Hyperlink"/>
            <w:noProof/>
          </w:rPr>
          <w:t>Dritter Ansatz Dorfbaukasten</w:t>
        </w:r>
        <w:r>
          <w:rPr>
            <w:noProof/>
            <w:webHidden/>
          </w:rPr>
          <w:tab/>
        </w:r>
        <w:r>
          <w:rPr>
            <w:noProof/>
            <w:webHidden/>
          </w:rPr>
          <w:fldChar w:fldCharType="begin"/>
        </w:r>
        <w:r>
          <w:rPr>
            <w:noProof/>
            <w:webHidden/>
          </w:rPr>
          <w:instrText xml:space="preserve"> PAGEREF _Toc148908610 \h </w:instrText>
        </w:r>
        <w:r>
          <w:rPr>
            <w:noProof/>
            <w:webHidden/>
          </w:rPr>
        </w:r>
        <w:r>
          <w:rPr>
            <w:noProof/>
            <w:webHidden/>
          </w:rPr>
          <w:fldChar w:fldCharType="separate"/>
        </w:r>
        <w:r>
          <w:rPr>
            <w:noProof/>
            <w:webHidden/>
          </w:rPr>
          <w:t>33</w:t>
        </w:r>
        <w:r>
          <w:rPr>
            <w:noProof/>
            <w:webHidden/>
          </w:rPr>
          <w:fldChar w:fldCharType="end"/>
        </w:r>
      </w:hyperlink>
    </w:p>
    <w:p w14:paraId="37A7819C" w14:textId="60A7B71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1" w:history="1">
        <w:r w:rsidRPr="002B3F12">
          <w:rPr>
            <w:rStyle w:val="Hyperlink"/>
            <w:noProof/>
          </w:rPr>
          <w:t>4.4</w:t>
        </w:r>
        <w:r>
          <w:rPr>
            <w:rFonts w:asciiTheme="minorHAnsi" w:eastAsiaTheme="minorEastAsia" w:hAnsiTheme="minorHAnsi"/>
            <w:noProof/>
            <w:lang w:eastAsia="de-DE"/>
          </w:rPr>
          <w:tab/>
        </w:r>
        <w:r w:rsidRPr="002B3F12">
          <w:rPr>
            <w:rStyle w:val="Hyperlink"/>
            <w:noProof/>
          </w:rPr>
          <w:t>Meilenstein: Nebenfiguren</w:t>
        </w:r>
        <w:r>
          <w:rPr>
            <w:noProof/>
            <w:webHidden/>
          </w:rPr>
          <w:tab/>
        </w:r>
        <w:r>
          <w:rPr>
            <w:noProof/>
            <w:webHidden/>
          </w:rPr>
          <w:fldChar w:fldCharType="begin"/>
        </w:r>
        <w:r>
          <w:rPr>
            <w:noProof/>
            <w:webHidden/>
          </w:rPr>
          <w:instrText xml:space="preserve"> PAGEREF _Toc148908611 \h </w:instrText>
        </w:r>
        <w:r>
          <w:rPr>
            <w:noProof/>
            <w:webHidden/>
          </w:rPr>
        </w:r>
        <w:r>
          <w:rPr>
            <w:noProof/>
            <w:webHidden/>
          </w:rPr>
          <w:fldChar w:fldCharType="separate"/>
        </w:r>
        <w:r>
          <w:rPr>
            <w:noProof/>
            <w:webHidden/>
          </w:rPr>
          <w:t>33</w:t>
        </w:r>
        <w:r>
          <w:rPr>
            <w:noProof/>
            <w:webHidden/>
          </w:rPr>
          <w:fldChar w:fldCharType="end"/>
        </w:r>
      </w:hyperlink>
    </w:p>
    <w:p w14:paraId="30241B1C" w14:textId="0E1BF8B1"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2" w:history="1">
        <w:r w:rsidRPr="002B3F12">
          <w:rPr>
            <w:rStyle w:val="Hyperlink"/>
            <w:noProof/>
          </w:rPr>
          <w:t>4.5</w:t>
        </w:r>
        <w:r>
          <w:rPr>
            <w:rFonts w:asciiTheme="minorHAnsi" w:eastAsiaTheme="minorEastAsia" w:hAnsiTheme="minorHAnsi"/>
            <w:noProof/>
            <w:lang w:eastAsia="de-DE"/>
          </w:rPr>
          <w:tab/>
        </w:r>
        <w:r w:rsidRPr="002B3F12">
          <w:rPr>
            <w:rStyle w:val="Hyperlink"/>
            <w:noProof/>
          </w:rPr>
          <w:t>Meilenstein: Dialogsystem</w:t>
        </w:r>
        <w:r>
          <w:rPr>
            <w:noProof/>
            <w:webHidden/>
          </w:rPr>
          <w:tab/>
        </w:r>
        <w:r>
          <w:rPr>
            <w:noProof/>
            <w:webHidden/>
          </w:rPr>
          <w:fldChar w:fldCharType="begin"/>
        </w:r>
        <w:r>
          <w:rPr>
            <w:noProof/>
            <w:webHidden/>
          </w:rPr>
          <w:instrText xml:space="preserve"> PAGEREF _Toc148908612 \h </w:instrText>
        </w:r>
        <w:r>
          <w:rPr>
            <w:noProof/>
            <w:webHidden/>
          </w:rPr>
        </w:r>
        <w:r>
          <w:rPr>
            <w:noProof/>
            <w:webHidden/>
          </w:rPr>
          <w:fldChar w:fldCharType="separate"/>
        </w:r>
        <w:r>
          <w:rPr>
            <w:noProof/>
            <w:webHidden/>
          </w:rPr>
          <w:t>33</w:t>
        </w:r>
        <w:r>
          <w:rPr>
            <w:noProof/>
            <w:webHidden/>
          </w:rPr>
          <w:fldChar w:fldCharType="end"/>
        </w:r>
      </w:hyperlink>
    </w:p>
    <w:p w14:paraId="7430C80D" w14:textId="003D299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3" w:history="1">
        <w:r w:rsidRPr="002B3F12">
          <w:rPr>
            <w:rStyle w:val="Hyperlink"/>
            <w:noProof/>
          </w:rPr>
          <w:t>4.5.1</w:t>
        </w:r>
        <w:r>
          <w:rPr>
            <w:rFonts w:asciiTheme="minorHAnsi" w:eastAsiaTheme="minorEastAsia" w:hAnsiTheme="minorHAnsi"/>
            <w:noProof/>
            <w:lang w:eastAsia="de-DE"/>
          </w:rPr>
          <w:tab/>
        </w:r>
        <w:r w:rsidRPr="002B3F12">
          <w:rPr>
            <w:rStyle w:val="Hyperlink"/>
            <w:noProof/>
          </w:rPr>
          <w:t>Ansatz 1 mit ChatGPT</w:t>
        </w:r>
        <w:r>
          <w:rPr>
            <w:noProof/>
            <w:webHidden/>
          </w:rPr>
          <w:tab/>
        </w:r>
        <w:r>
          <w:rPr>
            <w:noProof/>
            <w:webHidden/>
          </w:rPr>
          <w:fldChar w:fldCharType="begin"/>
        </w:r>
        <w:r>
          <w:rPr>
            <w:noProof/>
            <w:webHidden/>
          </w:rPr>
          <w:instrText xml:space="preserve"> PAGEREF _Toc148908613 \h </w:instrText>
        </w:r>
        <w:r>
          <w:rPr>
            <w:noProof/>
            <w:webHidden/>
          </w:rPr>
        </w:r>
        <w:r>
          <w:rPr>
            <w:noProof/>
            <w:webHidden/>
          </w:rPr>
          <w:fldChar w:fldCharType="separate"/>
        </w:r>
        <w:r>
          <w:rPr>
            <w:noProof/>
            <w:webHidden/>
          </w:rPr>
          <w:t>33</w:t>
        </w:r>
        <w:r>
          <w:rPr>
            <w:noProof/>
            <w:webHidden/>
          </w:rPr>
          <w:fldChar w:fldCharType="end"/>
        </w:r>
      </w:hyperlink>
    </w:p>
    <w:p w14:paraId="0E77947C" w14:textId="4449593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4" w:history="1">
        <w:r w:rsidRPr="002B3F12">
          <w:rPr>
            <w:rStyle w:val="Hyperlink"/>
            <w:noProof/>
          </w:rPr>
          <w:t>4.5.2</w:t>
        </w:r>
        <w:r>
          <w:rPr>
            <w:rFonts w:asciiTheme="minorHAnsi" w:eastAsiaTheme="minorEastAsia" w:hAnsiTheme="minorHAnsi"/>
            <w:noProof/>
            <w:lang w:eastAsia="de-DE"/>
          </w:rPr>
          <w:tab/>
        </w:r>
        <w:r w:rsidRPr="002B3F12">
          <w:rPr>
            <w:rStyle w:val="Hyperlink"/>
            <w:noProof/>
          </w:rPr>
          <w:t>Ansatz 2 Rechersche mit Suchmaschienen im Internet</w:t>
        </w:r>
        <w:r>
          <w:rPr>
            <w:noProof/>
            <w:webHidden/>
          </w:rPr>
          <w:tab/>
        </w:r>
        <w:r>
          <w:rPr>
            <w:noProof/>
            <w:webHidden/>
          </w:rPr>
          <w:fldChar w:fldCharType="begin"/>
        </w:r>
        <w:r>
          <w:rPr>
            <w:noProof/>
            <w:webHidden/>
          </w:rPr>
          <w:instrText xml:space="preserve"> PAGEREF _Toc148908614 \h </w:instrText>
        </w:r>
        <w:r>
          <w:rPr>
            <w:noProof/>
            <w:webHidden/>
          </w:rPr>
        </w:r>
        <w:r>
          <w:rPr>
            <w:noProof/>
            <w:webHidden/>
          </w:rPr>
          <w:fldChar w:fldCharType="separate"/>
        </w:r>
        <w:r>
          <w:rPr>
            <w:noProof/>
            <w:webHidden/>
          </w:rPr>
          <w:t>33</w:t>
        </w:r>
        <w:r>
          <w:rPr>
            <w:noProof/>
            <w:webHidden/>
          </w:rPr>
          <w:fldChar w:fldCharType="end"/>
        </w:r>
      </w:hyperlink>
    </w:p>
    <w:p w14:paraId="1C8812F8" w14:textId="294617AF"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5" w:history="1">
        <w:r w:rsidRPr="002B3F12">
          <w:rPr>
            <w:rStyle w:val="Hyperlink"/>
            <w:noProof/>
          </w:rPr>
          <w:t>4.6</w:t>
        </w:r>
        <w:r>
          <w:rPr>
            <w:rFonts w:asciiTheme="minorHAnsi" w:eastAsiaTheme="minorEastAsia" w:hAnsiTheme="minorHAnsi"/>
            <w:noProof/>
            <w:lang w:eastAsia="de-DE"/>
          </w:rPr>
          <w:tab/>
        </w:r>
        <w:r w:rsidRPr="002B3F12">
          <w:rPr>
            <w:rStyle w:val="Hyperlink"/>
            <w:noProof/>
          </w:rPr>
          <w:t>Meilenstein: Sprachausgabe</w:t>
        </w:r>
        <w:r>
          <w:rPr>
            <w:noProof/>
            <w:webHidden/>
          </w:rPr>
          <w:tab/>
        </w:r>
        <w:r>
          <w:rPr>
            <w:noProof/>
            <w:webHidden/>
          </w:rPr>
          <w:fldChar w:fldCharType="begin"/>
        </w:r>
        <w:r>
          <w:rPr>
            <w:noProof/>
            <w:webHidden/>
          </w:rPr>
          <w:instrText xml:space="preserve"> PAGEREF _Toc148908615 \h </w:instrText>
        </w:r>
        <w:r>
          <w:rPr>
            <w:noProof/>
            <w:webHidden/>
          </w:rPr>
        </w:r>
        <w:r>
          <w:rPr>
            <w:noProof/>
            <w:webHidden/>
          </w:rPr>
          <w:fldChar w:fldCharType="separate"/>
        </w:r>
        <w:r>
          <w:rPr>
            <w:noProof/>
            <w:webHidden/>
          </w:rPr>
          <w:t>33</w:t>
        </w:r>
        <w:r>
          <w:rPr>
            <w:noProof/>
            <w:webHidden/>
          </w:rPr>
          <w:fldChar w:fldCharType="end"/>
        </w:r>
      </w:hyperlink>
    </w:p>
    <w:p w14:paraId="2B4C773B" w14:textId="7B8AEB45"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616" w:history="1">
        <w:r w:rsidRPr="002B3F12">
          <w:rPr>
            <w:rStyle w:val="Hyperlink"/>
            <w:noProof/>
          </w:rPr>
          <w:t>5</w:t>
        </w:r>
        <w:r>
          <w:rPr>
            <w:rFonts w:asciiTheme="minorHAnsi" w:eastAsiaTheme="minorEastAsia" w:hAnsiTheme="minorHAnsi"/>
            <w:noProof/>
            <w:lang w:eastAsia="de-DE"/>
          </w:rPr>
          <w:tab/>
        </w:r>
        <w:r w:rsidRPr="002B3F12">
          <w:rPr>
            <w:rStyle w:val="Hyperlink"/>
            <w:noProof/>
          </w:rPr>
          <w:t>Probleme in der Umsetzung</w:t>
        </w:r>
        <w:r>
          <w:rPr>
            <w:noProof/>
            <w:webHidden/>
          </w:rPr>
          <w:tab/>
        </w:r>
        <w:r>
          <w:rPr>
            <w:noProof/>
            <w:webHidden/>
          </w:rPr>
          <w:fldChar w:fldCharType="begin"/>
        </w:r>
        <w:r>
          <w:rPr>
            <w:noProof/>
            <w:webHidden/>
          </w:rPr>
          <w:instrText xml:space="preserve"> PAGEREF _Toc148908616 \h </w:instrText>
        </w:r>
        <w:r>
          <w:rPr>
            <w:noProof/>
            <w:webHidden/>
          </w:rPr>
        </w:r>
        <w:r>
          <w:rPr>
            <w:noProof/>
            <w:webHidden/>
          </w:rPr>
          <w:fldChar w:fldCharType="separate"/>
        </w:r>
        <w:r>
          <w:rPr>
            <w:noProof/>
            <w:webHidden/>
          </w:rPr>
          <w:t>34</w:t>
        </w:r>
        <w:r>
          <w:rPr>
            <w:noProof/>
            <w:webHidden/>
          </w:rPr>
          <w:fldChar w:fldCharType="end"/>
        </w:r>
      </w:hyperlink>
    </w:p>
    <w:p w14:paraId="2F86E2AF" w14:textId="00A6A314"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7" w:history="1">
        <w:r w:rsidRPr="002B3F12">
          <w:rPr>
            <w:rStyle w:val="Hyperlink"/>
            <w:noProof/>
          </w:rPr>
          <w:t>5.1</w:t>
        </w:r>
        <w:r>
          <w:rPr>
            <w:rFonts w:asciiTheme="minorHAnsi" w:eastAsiaTheme="minorEastAsia" w:hAnsiTheme="minorHAnsi"/>
            <w:noProof/>
            <w:lang w:eastAsia="de-DE"/>
          </w:rPr>
          <w:tab/>
        </w:r>
        <w:r w:rsidRPr="002B3F12">
          <w:rPr>
            <w:rStyle w:val="Hyperlink"/>
            <w:noProof/>
          </w:rPr>
          <w:t>Ablenkung und Abschweifung</w:t>
        </w:r>
        <w:r>
          <w:rPr>
            <w:noProof/>
            <w:webHidden/>
          </w:rPr>
          <w:tab/>
        </w:r>
        <w:r>
          <w:rPr>
            <w:noProof/>
            <w:webHidden/>
          </w:rPr>
          <w:fldChar w:fldCharType="begin"/>
        </w:r>
        <w:r>
          <w:rPr>
            <w:noProof/>
            <w:webHidden/>
          </w:rPr>
          <w:instrText xml:space="preserve"> PAGEREF _Toc148908617 \h </w:instrText>
        </w:r>
        <w:r>
          <w:rPr>
            <w:noProof/>
            <w:webHidden/>
          </w:rPr>
        </w:r>
        <w:r>
          <w:rPr>
            <w:noProof/>
            <w:webHidden/>
          </w:rPr>
          <w:fldChar w:fldCharType="separate"/>
        </w:r>
        <w:r>
          <w:rPr>
            <w:noProof/>
            <w:webHidden/>
          </w:rPr>
          <w:t>34</w:t>
        </w:r>
        <w:r>
          <w:rPr>
            <w:noProof/>
            <w:webHidden/>
          </w:rPr>
          <w:fldChar w:fldCharType="end"/>
        </w:r>
      </w:hyperlink>
    </w:p>
    <w:p w14:paraId="64B31BA7" w14:textId="74882107"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8" w:history="1">
        <w:r w:rsidRPr="002B3F12">
          <w:rPr>
            <w:rStyle w:val="Hyperlink"/>
            <w:noProof/>
          </w:rPr>
          <w:t>5.2</w:t>
        </w:r>
        <w:r>
          <w:rPr>
            <w:rFonts w:asciiTheme="minorHAnsi" w:eastAsiaTheme="minorEastAsia" w:hAnsiTheme="minorHAnsi"/>
            <w:noProof/>
            <w:lang w:eastAsia="de-DE"/>
          </w:rPr>
          <w:tab/>
        </w:r>
        <w:r w:rsidRPr="002B3F12">
          <w:rPr>
            <w:rStyle w:val="Hyperlink"/>
            <w:noProof/>
          </w:rPr>
          <w:t>Einarbeitungszeit</w:t>
        </w:r>
        <w:r>
          <w:rPr>
            <w:noProof/>
            <w:webHidden/>
          </w:rPr>
          <w:tab/>
        </w:r>
        <w:r>
          <w:rPr>
            <w:noProof/>
            <w:webHidden/>
          </w:rPr>
          <w:fldChar w:fldCharType="begin"/>
        </w:r>
        <w:r>
          <w:rPr>
            <w:noProof/>
            <w:webHidden/>
          </w:rPr>
          <w:instrText xml:space="preserve"> PAGEREF _Toc148908618 \h </w:instrText>
        </w:r>
        <w:r>
          <w:rPr>
            <w:noProof/>
            <w:webHidden/>
          </w:rPr>
        </w:r>
        <w:r>
          <w:rPr>
            <w:noProof/>
            <w:webHidden/>
          </w:rPr>
          <w:fldChar w:fldCharType="separate"/>
        </w:r>
        <w:r>
          <w:rPr>
            <w:noProof/>
            <w:webHidden/>
          </w:rPr>
          <w:t>34</w:t>
        </w:r>
        <w:r>
          <w:rPr>
            <w:noProof/>
            <w:webHidden/>
          </w:rPr>
          <w:fldChar w:fldCharType="end"/>
        </w:r>
      </w:hyperlink>
    </w:p>
    <w:p w14:paraId="4638CBD4" w14:textId="59699473"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9" w:history="1">
        <w:r w:rsidRPr="002B3F12">
          <w:rPr>
            <w:rStyle w:val="Hyperlink"/>
            <w:noProof/>
          </w:rPr>
          <w:t>5.3</w:t>
        </w:r>
        <w:r>
          <w:rPr>
            <w:rFonts w:asciiTheme="minorHAnsi" w:eastAsiaTheme="minorEastAsia" w:hAnsiTheme="minorHAnsi"/>
            <w:noProof/>
            <w:lang w:eastAsia="de-DE"/>
          </w:rPr>
          <w:tab/>
        </w:r>
        <w:r w:rsidRPr="002B3F12">
          <w:rPr>
            <w:rStyle w:val="Hyperlink"/>
            <w:noProof/>
          </w:rPr>
          <w:t>weis nicht alles</w:t>
        </w:r>
        <w:r>
          <w:rPr>
            <w:noProof/>
            <w:webHidden/>
          </w:rPr>
          <w:tab/>
        </w:r>
        <w:r>
          <w:rPr>
            <w:noProof/>
            <w:webHidden/>
          </w:rPr>
          <w:fldChar w:fldCharType="begin"/>
        </w:r>
        <w:r>
          <w:rPr>
            <w:noProof/>
            <w:webHidden/>
          </w:rPr>
          <w:instrText xml:space="preserve"> PAGEREF _Toc148908619 \h </w:instrText>
        </w:r>
        <w:r>
          <w:rPr>
            <w:noProof/>
            <w:webHidden/>
          </w:rPr>
        </w:r>
        <w:r>
          <w:rPr>
            <w:noProof/>
            <w:webHidden/>
          </w:rPr>
          <w:fldChar w:fldCharType="separate"/>
        </w:r>
        <w:r>
          <w:rPr>
            <w:noProof/>
            <w:webHidden/>
          </w:rPr>
          <w:t>34</w:t>
        </w:r>
        <w:r>
          <w:rPr>
            <w:noProof/>
            <w:webHidden/>
          </w:rPr>
          <w:fldChar w:fldCharType="end"/>
        </w:r>
      </w:hyperlink>
    </w:p>
    <w:p w14:paraId="0BF06F04" w14:textId="1EA0FFA6"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20" w:history="1">
        <w:r w:rsidRPr="002B3F12">
          <w:rPr>
            <w:rStyle w:val="Hyperlink"/>
            <w:noProof/>
          </w:rPr>
          <w:t>5.4</w:t>
        </w:r>
        <w:r>
          <w:rPr>
            <w:rFonts w:asciiTheme="minorHAnsi" w:eastAsiaTheme="minorEastAsia" w:hAnsiTheme="minorHAnsi"/>
            <w:noProof/>
            <w:lang w:eastAsia="de-DE"/>
          </w:rPr>
          <w:tab/>
        </w:r>
        <w:r w:rsidRPr="002B3F12">
          <w:rPr>
            <w:rStyle w:val="Hyperlink"/>
            <w:noProof/>
          </w:rPr>
          <w:t>Konsistenz</w:t>
        </w:r>
        <w:r>
          <w:rPr>
            <w:noProof/>
            <w:webHidden/>
          </w:rPr>
          <w:tab/>
        </w:r>
        <w:r>
          <w:rPr>
            <w:noProof/>
            <w:webHidden/>
          </w:rPr>
          <w:fldChar w:fldCharType="begin"/>
        </w:r>
        <w:r>
          <w:rPr>
            <w:noProof/>
            <w:webHidden/>
          </w:rPr>
          <w:instrText xml:space="preserve"> PAGEREF _Toc148908620 \h </w:instrText>
        </w:r>
        <w:r>
          <w:rPr>
            <w:noProof/>
            <w:webHidden/>
          </w:rPr>
        </w:r>
        <w:r>
          <w:rPr>
            <w:noProof/>
            <w:webHidden/>
          </w:rPr>
          <w:fldChar w:fldCharType="separate"/>
        </w:r>
        <w:r>
          <w:rPr>
            <w:noProof/>
            <w:webHidden/>
          </w:rPr>
          <w:t>34</w:t>
        </w:r>
        <w:r>
          <w:rPr>
            <w:noProof/>
            <w:webHidden/>
          </w:rPr>
          <w:fldChar w:fldCharType="end"/>
        </w:r>
      </w:hyperlink>
    </w:p>
    <w:p w14:paraId="21DFAE9E" w14:textId="17BAFB5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21" w:history="1">
        <w:r w:rsidRPr="002B3F12">
          <w:rPr>
            <w:rStyle w:val="Hyperlink"/>
            <w:noProof/>
          </w:rPr>
          <w:t>5.5</w:t>
        </w:r>
        <w:r>
          <w:rPr>
            <w:rFonts w:asciiTheme="minorHAnsi" w:eastAsiaTheme="minorEastAsia" w:hAnsiTheme="minorHAnsi"/>
            <w:noProof/>
            <w:lang w:eastAsia="de-DE"/>
          </w:rPr>
          <w:tab/>
        </w:r>
        <w:r w:rsidRPr="002B3F12">
          <w:rPr>
            <w:rStyle w:val="Hyperlink"/>
            <w:noProof/>
          </w:rPr>
          <w:t>Urheberrecht</w:t>
        </w:r>
        <w:r>
          <w:rPr>
            <w:noProof/>
            <w:webHidden/>
          </w:rPr>
          <w:tab/>
        </w:r>
        <w:r>
          <w:rPr>
            <w:noProof/>
            <w:webHidden/>
          </w:rPr>
          <w:fldChar w:fldCharType="begin"/>
        </w:r>
        <w:r>
          <w:rPr>
            <w:noProof/>
            <w:webHidden/>
          </w:rPr>
          <w:instrText xml:space="preserve"> PAGEREF _Toc148908621 \h </w:instrText>
        </w:r>
        <w:r>
          <w:rPr>
            <w:noProof/>
            <w:webHidden/>
          </w:rPr>
        </w:r>
        <w:r>
          <w:rPr>
            <w:noProof/>
            <w:webHidden/>
          </w:rPr>
          <w:fldChar w:fldCharType="separate"/>
        </w:r>
        <w:r>
          <w:rPr>
            <w:noProof/>
            <w:webHidden/>
          </w:rPr>
          <w:t>34</w:t>
        </w:r>
        <w:r>
          <w:rPr>
            <w:noProof/>
            <w:webHidden/>
          </w:rPr>
          <w:fldChar w:fldCharType="end"/>
        </w:r>
      </w:hyperlink>
    </w:p>
    <w:p w14:paraId="1D3AA5CA" w14:textId="449EAEA6"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622" w:history="1">
        <w:r w:rsidRPr="002B3F12">
          <w:rPr>
            <w:rStyle w:val="Hyperlink"/>
            <w:noProof/>
          </w:rPr>
          <w:t>6</w:t>
        </w:r>
        <w:r>
          <w:rPr>
            <w:rFonts w:asciiTheme="minorHAnsi" w:eastAsiaTheme="minorEastAsia" w:hAnsiTheme="minorHAnsi"/>
            <w:noProof/>
            <w:lang w:eastAsia="de-DE"/>
          </w:rPr>
          <w:tab/>
        </w:r>
        <w:r w:rsidRPr="002B3F12">
          <w:rPr>
            <w:rStyle w:val="Hyperlink"/>
            <w:noProof/>
          </w:rPr>
          <w:t>Fazit und Ausblick</w:t>
        </w:r>
        <w:r>
          <w:rPr>
            <w:noProof/>
            <w:webHidden/>
          </w:rPr>
          <w:tab/>
        </w:r>
        <w:r>
          <w:rPr>
            <w:noProof/>
            <w:webHidden/>
          </w:rPr>
          <w:fldChar w:fldCharType="begin"/>
        </w:r>
        <w:r>
          <w:rPr>
            <w:noProof/>
            <w:webHidden/>
          </w:rPr>
          <w:instrText xml:space="preserve"> PAGEREF _Toc148908622 \h </w:instrText>
        </w:r>
        <w:r>
          <w:rPr>
            <w:noProof/>
            <w:webHidden/>
          </w:rPr>
        </w:r>
        <w:r>
          <w:rPr>
            <w:noProof/>
            <w:webHidden/>
          </w:rPr>
          <w:fldChar w:fldCharType="separate"/>
        </w:r>
        <w:r>
          <w:rPr>
            <w:noProof/>
            <w:webHidden/>
          </w:rPr>
          <w:t>35</w:t>
        </w:r>
        <w:r>
          <w:rPr>
            <w:noProof/>
            <w:webHidden/>
          </w:rPr>
          <w:fldChar w:fldCharType="end"/>
        </w:r>
      </w:hyperlink>
    </w:p>
    <w:p w14:paraId="6DF6E74F" w14:textId="766F0A66" w:rsidR="007E715D" w:rsidRDefault="007E715D">
      <w:pPr>
        <w:pStyle w:val="Verzeichnis1"/>
        <w:tabs>
          <w:tab w:val="right" w:leader="dot" w:pos="7927"/>
        </w:tabs>
        <w:rPr>
          <w:rFonts w:asciiTheme="minorHAnsi" w:eastAsiaTheme="minorEastAsia" w:hAnsiTheme="minorHAnsi"/>
          <w:noProof/>
          <w:lang w:eastAsia="de-DE"/>
        </w:rPr>
      </w:pPr>
      <w:hyperlink w:anchor="_Toc148908623" w:history="1">
        <w:r w:rsidRPr="002B3F12">
          <w:rPr>
            <w:rStyle w:val="Hyperlink"/>
            <w:noProof/>
          </w:rPr>
          <w:t>Abbildungsverzeichnis</w:t>
        </w:r>
        <w:r>
          <w:rPr>
            <w:noProof/>
            <w:webHidden/>
          </w:rPr>
          <w:tab/>
        </w:r>
        <w:r>
          <w:rPr>
            <w:noProof/>
            <w:webHidden/>
          </w:rPr>
          <w:fldChar w:fldCharType="begin"/>
        </w:r>
        <w:r>
          <w:rPr>
            <w:noProof/>
            <w:webHidden/>
          </w:rPr>
          <w:instrText xml:space="preserve"> PAGEREF _Toc148908623 \h </w:instrText>
        </w:r>
        <w:r>
          <w:rPr>
            <w:noProof/>
            <w:webHidden/>
          </w:rPr>
        </w:r>
        <w:r>
          <w:rPr>
            <w:noProof/>
            <w:webHidden/>
          </w:rPr>
          <w:fldChar w:fldCharType="separate"/>
        </w:r>
        <w:r>
          <w:rPr>
            <w:noProof/>
            <w:webHidden/>
          </w:rPr>
          <w:t>IV</w:t>
        </w:r>
        <w:r>
          <w:rPr>
            <w:noProof/>
            <w:webHidden/>
          </w:rPr>
          <w:fldChar w:fldCharType="end"/>
        </w:r>
      </w:hyperlink>
    </w:p>
    <w:p w14:paraId="3414B2FE" w14:textId="3FF16DEE" w:rsidR="007E715D" w:rsidRDefault="007E715D">
      <w:pPr>
        <w:pStyle w:val="Verzeichnis1"/>
        <w:tabs>
          <w:tab w:val="right" w:leader="dot" w:pos="7927"/>
        </w:tabs>
        <w:rPr>
          <w:rFonts w:asciiTheme="minorHAnsi" w:eastAsiaTheme="minorEastAsia" w:hAnsiTheme="minorHAnsi"/>
          <w:noProof/>
          <w:lang w:eastAsia="de-DE"/>
        </w:rPr>
      </w:pPr>
      <w:hyperlink w:anchor="_Toc148908624" w:history="1">
        <w:r w:rsidRPr="002B3F12">
          <w:rPr>
            <w:rStyle w:val="Hyperlink"/>
            <w:noProof/>
          </w:rPr>
          <w:t>Tabellenverzeichnis</w:t>
        </w:r>
        <w:r>
          <w:rPr>
            <w:noProof/>
            <w:webHidden/>
          </w:rPr>
          <w:tab/>
        </w:r>
        <w:r>
          <w:rPr>
            <w:noProof/>
            <w:webHidden/>
          </w:rPr>
          <w:fldChar w:fldCharType="begin"/>
        </w:r>
        <w:r>
          <w:rPr>
            <w:noProof/>
            <w:webHidden/>
          </w:rPr>
          <w:instrText xml:space="preserve"> PAGEREF _Toc148908624 \h </w:instrText>
        </w:r>
        <w:r>
          <w:rPr>
            <w:noProof/>
            <w:webHidden/>
          </w:rPr>
        </w:r>
        <w:r>
          <w:rPr>
            <w:noProof/>
            <w:webHidden/>
          </w:rPr>
          <w:fldChar w:fldCharType="separate"/>
        </w:r>
        <w:r>
          <w:rPr>
            <w:noProof/>
            <w:webHidden/>
          </w:rPr>
          <w:t>V</w:t>
        </w:r>
        <w:r>
          <w:rPr>
            <w:noProof/>
            <w:webHidden/>
          </w:rPr>
          <w:fldChar w:fldCharType="end"/>
        </w:r>
      </w:hyperlink>
    </w:p>
    <w:p w14:paraId="19238654" w14:textId="148FB42C" w:rsidR="007E715D" w:rsidRDefault="007E715D">
      <w:pPr>
        <w:pStyle w:val="Verzeichnis1"/>
        <w:tabs>
          <w:tab w:val="right" w:leader="dot" w:pos="7927"/>
        </w:tabs>
        <w:rPr>
          <w:rFonts w:asciiTheme="minorHAnsi" w:eastAsiaTheme="minorEastAsia" w:hAnsiTheme="minorHAnsi"/>
          <w:noProof/>
          <w:lang w:eastAsia="de-DE"/>
        </w:rPr>
      </w:pPr>
      <w:hyperlink w:anchor="_Toc148908625" w:history="1">
        <w:r w:rsidRPr="002B3F12">
          <w:rPr>
            <w:rStyle w:val="Hyperlink"/>
            <w:noProof/>
          </w:rPr>
          <w:t>Abkürzungsverzeichnis</w:t>
        </w:r>
        <w:r>
          <w:rPr>
            <w:noProof/>
            <w:webHidden/>
          </w:rPr>
          <w:tab/>
        </w:r>
        <w:r>
          <w:rPr>
            <w:noProof/>
            <w:webHidden/>
          </w:rPr>
          <w:fldChar w:fldCharType="begin"/>
        </w:r>
        <w:r>
          <w:rPr>
            <w:noProof/>
            <w:webHidden/>
          </w:rPr>
          <w:instrText xml:space="preserve"> PAGEREF _Toc148908625 \h </w:instrText>
        </w:r>
        <w:r>
          <w:rPr>
            <w:noProof/>
            <w:webHidden/>
          </w:rPr>
        </w:r>
        <w:r>
          <w:rPr>
            <w:noProof/>
            <w:webHidden/>
          </w:rPr>
          <w:fldChar w:fldCharType="separate"/>
        </w:r>
        <w:r>
          <w:rPr>
            <w:noProof/>
            <w:webHidden/>
          </w:rPr>
          <w:t>VI</w:t>
        </w:r>
        <w:r>
          <w:rPr>
            <w:noProof/>
            <w:webHidden/>
          </w:rPr>
          <w:fldChar w:fldCharType="end"/>
        </w:r>
      </w:hyperlink>
    </w:p>
    <w:p w14:paraId="02E50602" w14:textId="0CAACB98" w:rsidR="007E715D" w:rsidRDefault="007E715D">
      <w:pPr>
        <w:pStyle w:val="Verzeichnis1"/>
        <w:tabs>
          <w:tab w:val="right" w:leader="dot" w:pos="7927"/>
        </w:tabs>
        <w:rPr>
          <w:rFonts w:asciiTheme="minorHAnsi" w:eastAsiaTheme="minorEastAsia" w:hAnsiTheme="minorHAnsi"/>
          <w:noProof/>
          <w:lang w:eastAsia="de-DE"/>
        </w:rPr>
      </w:pPr>
      <w:hyperlink w:anchor="_Toc148908626" w:history="1">
        <w:r w:rsidRPr="002B3F12">
          <w:rPr>
            <w:rStyle w:val="Hyperlink"/>
            <w:noProof/>
          </w:rPr>
          <w:t>Literaturverzeichnis</w:t>
        </w:r>
        <w:r>
          <w:rPr>
            <w:noProof/>
            <w:webHidden/>
          </w:rPr>
          <w:tab/>
        </w:r>
        <w:r>
          <w:rPr>
            <w:noProof/>
            <w:webHidden/>
          </w:rPr>
          <w:fldChar w:fldCharType="begin"/>
        </w:r>
        <w:r>
          <w:rPr>
            <w:noProof/>
            <w:webHidden/>
          </w:rPr>
          <w:instrText xml:space="preserve"> PAGEREF _Toc148908626 \h </w:instrText>
        </w:r>
        <w:r>
          <w:rPr>
            <w:noProof/>
            <w:webHidden/>
          </w:rPr>
        </w:r>
        <w:r>
          <w:rPr>
            <w:noProof/>
            <w:webHidden/>
          </w:rPr>
          <w:fldChar w:fldCharType="separate"/>
        </w:r>
        <w:r>
          <w:rPr>
            <w:noProof/>
            <w:webHidden/>
          </w:rPr>
          <w:t>VII</w:t>
        </w:r>
        <w:r>
          <w:rPr>
            <w:noProof/>
            <w:webHidden/>
          </w:rPr>
          <w:fldChar w:fldCharType="end"/>
        </w:r>
      </w:hyperlink>
    </w:p>
    <w:p w14:paraId="272424C3" w14:textId="6A122FE3" w:rsidR="007E715D" w:rsidRDefault="007E715D">
      <w:pPr>
        <w:pStyle w:val="Verzeichnis1"/>
        <w:tabs>
          <w:tab w:val="right" w:leader="dot" w:pos="7927"/>
        </w:tabs>
        <w:rPr>
          <w:rFonts w:asciiTheme="minorHAnsi" w:eastAsiaTheme="minorEastAsia" w:hAnsiTheme="minorHAnsi"/>
          <w:noProof/>
          <w:lang w:eastAsia="de-DE"/>
        </w:rPr>
      </w:pPr>
      <w:hyperlink w:anchor="_Toc148908627" w:history="1">
        <w:r w:rsidRPr="002B3F12">
          <w:rPr>
            <w:rStyle w:val="Hyperlink"/>
            <w:noProof/>
          </w:rPr>
          <w:t>Code-Beispiele</w:t>
        </w:r>
        <w:r>
          <w:rPr>
            <w:noProof/>
            <w:webHidden/>
          </w:rPr>
          <w:tab/>
        </w:r>
        <w:r>
          <w:rPr>
            <w:noProof/>
            <w:webHidden/>
          </w:rPr>
          <w:fldChar w:fldCharType="begin"/>
        </w:r>
        <w:r>
          <w:rPr>
            <w:noProof/>
            <w:webHidden/>
          </w:rPr>
          <w:instrText xml:space="preserve"> PAGEREF _Toc148908627 \h </w:instrText>
        </w:r>
        <w:r>
          <w:rPr>
            <w:noProof/>
            <w:webHidden/>
          </w:rPr>
        </w:r>
        <w:r>
          <w:rPr>
            <w:noProof/>
            <w:webHidden/>
          </w:rPr>
          <w:fldChar w:fldCharType="separate"/>
        </w:r>
        <w:r>
          <w:rPr>
            <w:noProof/>
            <w:webHidden/>
          </w:rPr>
          <w:t>IX</w:t>
        </w:r>
        <w:r>
          <w:rPr>
            <w:noProof/>
            <w:webHidden/>
          </w:rPr>
          <w:fldChar w:fldCharType="end"/>
        </w:r>
      </w:hyperlink>
    </w:p>
    <w:p w14:paraId="30A322DC" w14:textId="6033716B" w:rsidR="007E715D" w:rsidRDefault="007E715D">
      <w:pPr>
        <w:pStyle w:val="Verzeichnis1"/>
        <w:tabs>
          <w:tab w:val="right" w:leader="dot" w:pos="7927"/>
        </w:tabs>
        <w:rPr>
          <w:rFonts w:asciiTheme="minorHAnsi" w:eastAsiaTheme="minorEastAsia" w:hAnsiTheme="minorHAnsi"/>
          <w:noProof/>
          <w:lang w:eastAsia="de-DE"/>
        </w:rPr>
      </w:pPr>
      <w:hyperlink w:anchor="_Toc148908628" w:history="1">
        <w:r w:rsidRPr="002B3F12">
          <w:rPr>
            <w:rStyle w:val="Hyperlink"/>
            <w:noProof/>
          </w:rPr>
          <w:t>Anhangsverzeichnis</w:t>
        </w:r>
        <w:r>
          <w:rPr>
            <w:noProof/>
            <w:webHidden/>
          </w:rPr>
          <w:tab/>
        </w:r>
        <w:r>
          <w:rPr>
            <w:noProof/>
            <w:webHidden/>
          </w:rPr>
          <w:fldChar w:fldCharType="begin"/>
        </w:r>
        <w:r>
          <w:rPr>
            <w:noProof/>
            <w:webHidden/>
          </w:rPr>
          <w:instrText xml:space="preserve"> PAGEREF _Toc148908628 \h </w:instrText>
        </w:r>
        <w:r>
          <w:rPr>
            <w:noProof/>
            <w:webHidden/>
          </w:rPr>
        </w:r>
        <w:r>
          <w:rPr>
            <w:noProof/>
            <w:webHidden/>
          </w:rPr>
          <w:fldChar w:fldCharType="separate"/>
        </w:r>
        <w:r>
          <w:rPr>
            <w:noProof/>
            <w:webHidden/>
          </w:rPr>
          <w:t>X</w:t>
        </w:r>
        <w:r>
          <w:rPr>
            <w:noProof/>
            <w:webHidden/>
          </w:rPr>
          <w:fldChar w:fldCharType="end"/>
        </w:r>
      </w:hyperlink>
    </w:p>
    <w:p w14:paraId="7D7D307A" w14:textId="51165522" w:rsidR="007E715D" w:rsidRDefault="007E715D">
      <w:pPr>
        <w:pStyle w:val="Verzeichnis1"/>
        <w:tabs>
          <w:tab w:val="right" w:leader="dot" w:pos="7927"/>
        </w:tabs>
        <w:rPr>
          <w:rFonts w:asciiTheme="minorHAnsi" w:eastAsiaTheme="minorEastAsia" w:hAnsiTheme="minorHAnsi"/>
          <w:noProof/>
          <w:lang w:eastAsia="de-DE"/>
        </w:rPr>
      </w:pPr>
      <w:hyperlink w:anchor="_Toc148908629" w:history="1">
        <w:r w:rsidRPr="002B3F12">
          <w:rPr>
            <w:rStyle w:val="Hyperlink"/>
            <w:noProof/>
          </w:rPr>
          <w:t>Erklärung</w:t>
        </w:r>
        <w:r>
          <w:rPr>
            <w:noProof/>
            <w:webHidden/>
          </w:rPr>
          <w:tab/>
        </w:r>
        <w:r>
          <w:rPr>
            <w:noProof/>
            <w:webHidden/>
          </w:rPr>
          <w:fldChar w:fldCharType="begin"/>
        </w:r>
        <w:r>
          <w:rPr>
            <w:noProof/>
            <w:webHidden/>
          </w:rPr>
          <w:instrText xml:space="preserve"> PAGEREF _Toc148908629 \h </w:instrText>
        </w:r>
        <w:r>
          <w:rPr>
            <w:noProof/>
            <w:webHidden/>
          </w:rPr>
        </w:r>
        <w:r>
          <w:rPr>
            <w:noProof/>
            <w:webHidden/>
          </w:rPr>
          <w:fldChar w:fldCharType="separate"/>
        </w:r>
        <w:r>
          <w:rPr>
            <w:noProof/>
            <w:webHidden/>
          </w:rPr>
          <w:t>11</w:t>
        </w:r>
        <w:r>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3" w:name="_Toc148908569"/>
      <w:r w:rsidRPr="006E6140">
        <w:rPr>
          <w:rFonts w:eastAsia="Times New Roman"/>
          <w:lang w:eastAsia="de-DE"/>
        </w:rPr>
        <w:t>Einleitung</w:t>
      </w:r>
      <w:bookmarkEnd w:id="3"/>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2C1A95">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Pr>
          <w:lang w:eastAsia="de-DE"/>
        </w:rPr>
        <w:t xml:space="preserve"> Dieses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sich selbst als Game Designer zu sehen und damit den Schritt zu wagen alleine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r>
        <w:rPr>
          <w:lang w:eastAsia="de-DE"/>
        </w:rPr>
        <w:t>ChatGTP und</w:t>
      </w:r>
      <w:r w:rsidR="006818B1">
        <w:rPr>
          <w:lang w:eastAsia="de-DE"/>
        </w:rPr>
        <w:t xml:space="preserve"> </w:t>
      </w:r>
      <w:r>
        <w:rPr>
          <w:lang w:eastAsia="de-DE"/>
        </w:rPr>
        <w:t xml:space="preserve">Midjourney haben mich auf die Idee gebracht, ein Videospiel mit Hilfe verschiedener KI-Systeme zu entwickeln. Denn ein </w:t>
      </w:r>
      <w:r>
        <w:rPr>
          <w:lang w:eastAsia="de-DE"/>
        </w:rPr>
        <w:t xml:space="preserve">Videospiel </w:t>
      </w:r>
      <w:r w:rsidR="009B65D4">
        <w:rPr>
          <w:lang w:eastAsia="de-DE"/>
        </w:rPr>
        <w:t>als</w:t>
      </w:r>
      <w:r w:rsidR="009B65D4">
        <w:rPr>
          <w:lang w:eastAsia="de-DE"/>
        </w:rPr>
        <w:t xml:space="preserve"> einzelne Person </w:t>
      </w:r>
      <w:r>
        <w:rPr>
          <w:lang w:eastAsia="de-DE"/>
        </w:rPr>
        <w:t>zu entwickeln</w:t>
      </w:r>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4" w:name="_Toc148908570"/>
      <w:r w:rsidRPr="006E6140">
        <w:rPr>
          <w:rFonts w:eastAsia="Times New Roman"/>
          <w:lang w:eastAsia="de-DE"/>
        </w:rPr>
        <w:t>Motivation</w:t>
      </w:r>
      <w:bookmarkEnd w:id="4"/>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diesen Wunderkasten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dem NES Zapper in Duck Hunt jagte, und in Teenage Mutant Ninja Turtels 2 jeden</w:t>
      </w:r>
      <w:r w:rsidR="00645422">
        <w:rPr>
          <w:lang w:eastAsia="de-DE"/>
        </w:rPr>
        <w:t xml:space="preserve"> </w:t>
      </w:r>
      <w:r w:rsidR="00795F73">
        <w:rPr>
          <w:lang w:eastAsia="de-DE"/>
        </w:rPr>
        <w:t>Sieg mit dem Schlachtruf Cowabunga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Turtel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OpenAI ChatGPT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r w:rsidR="005B7D9C">
        <w:rPr>
          <w:lang w:eastAsia="de-DE"/>
        </w:rPr>
        <w:t>Riecken</w:t>
      </w:r>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5" w:name="_Toc148908571"/>
      <w:r w:rsidRPr="006E6140">
        <w:rPr>
          <w:rFonts w:eastAsia="Times New Roman"/>
          <w:lang w:eastAsia="de-DE"/>
        </w:rPr>
        <w:t>Forschungsfrage und Forschungsmethode</w:t>
      </w:r>
      <w:bookmarkEnd w:id="5"/>
    </w:p>
    <w:p w14:paraId="3B89F55E" w14:textId="647463FE" w:rsidR="00933833" w:rsidRPr="00933833" w:rsidRDefault="00BB6492" w:rsidP="00700F70">
      <w:pPr>
        <w:rPr>
          <w:lang w:eastAsia="de-DE"/>
        </w:rPr>
      </w:pPr>
      <w:r>
        <w:rPr>
          <w:lang w:eastAsia="de-DE"/>
        </w:rPr>
        <w:t>I</w:t>
      </w:r>
      <w:r w:rsidR="00700F70">
        <w:rPr>
          <w:lang w:eastAsia="de-DE"/>
        </w:rPr>
        <w:t xml:space="preserve">n dieser Arbeit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6" w:name="_Toc148908572"/>
      <w:r w:rsidRPr="00297456">
        <w:rPr>
          <w:rFonts w:eastAsia="Times New Roman"/>
          <w:highlight w:val="cyan"/>
          <w:lang w:eastAsia="de-DE"/>
        </w:rPr>
        <w:t>Gliederung der Arbeit</w:t>
      </w:r>
      <w:bookmarkEnd w:id="6"/>
      <w:r w:rsidRPr="006E6140">
        <w:rPr>
          <w:rFonts w:eastAsia="Times New Roman"/>
          <w:lang w:eastAsia="de-DE"/>
        </w:rPr>
        <w:t xml:space="preserve"> </w:t>
      </w:r>
    </w:p>
    <w:p w14:paraId="7A684E12" w14:textId="286DB6F3" w:rsidR="00BB6492" w:rsidRDefault="00BB6492" w:rsidP="00BB6492">
      <w:pPr>
        <w:rPr>
          <w:lang w:eastAsia="de-DE"/>
        </w:rPr>
      </w:pPr>
      <w:r>
        <w:rPr>
          <w:lang w:eastAsia="de-DE"/>
        </w:rPr>
        <w:t>In Kapitel 2 Theoretischer Hintergrund definiert die benötigten Begriffe</w:t>
      </w:r>
      <w:r w:rsidR="00F6069D">
        <w:rPr>
          <w:lang w:eastAsia="de-DE"/>
        </w:rPr>
        <w:t>,</w:t>
      </w:r>
      <w:r>
        <w:rPr>
          <w:lang w:eastAsia="de-DE"/>
        </w:rPr>
        <w:t xml:space="preserve"> um die vorliegende Bachelorthesis nachzuvollziehen.</w:t>
      </w:r>
    </w:p>
    <w:p w14:paraId="0FF2DEBF" w14:textId="0B3D528B" w:rsidR="00BB6492" w:rsidRDefault="00BB6492" w:rsidP="00BB6492">
      <w:pPr>
        <w:rPr>
          <w:lang w:eastAsia="de-DE"/>
        </w:rPr>
      </w:pPr>
      <w:r>
        <w:rPr>
          <w:lang w:eastAsia="de-DE"/>
        </w:rPr>
        <w:t>In Kapitel 3 Methodik, werden alle KI-Systeme und zusätzlich verwendete Software vorgestellt</w:t>
      </w:r>
      <w:r w:rsidR="00F6069D">
        <w:rPr>
          <w:lang w:eastAsia="de-DE"/>
        </w:rPr>
        <w:t>,</w:t>
      </w:r>
      <w:r>
        <w:rPr>
          <w:lang w:eastAsia="de-DE"/>
        </w:rPr>
        <w:t xml:space="preserve"> die während des praktischen Teils der Bachelorthesis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7" w:name="_Toc148908573"/>
      <w:r w:rsidRPr="00032ACF">
        <w:rPr>
          <w:rFonts w:eastAsia="Times New Roman"/>
          <w:lang w:eastAsia="de-DE"/>
        </w:rPr>
        <w:t>T</w:t>
      </w:r>
      <w:r w:rsidR="00BC3A1D" w:rsidRPr="00032ACF">
        <w:rPr>
          <w:rFonts w:eastAsia="Times New Roman"/>
          <w:lang w:eastAsia="de-DE"/>
        </w:rPr>
        <w:t>heoretischer Hintergrund</w:t>
      </w:r>
      <w:bookmarkEnd w:id="7"/>
    </w:p>
    <w:p w14:paraId="1D40D3BD" w14:textId="6EA68512" w:rsidR="00E22010" w:rsidRDefault="00E22010" w:rsidP="00E22010">
      <w:pPr>
        <w:pStyle w:val="berschrift2"/>
        <w:rPr>
          <w:rFonts w:eastAsia="Times New Roman"/>
          <w:lang w:eastAsia="de-DE"/>
        </w:rPr>
      </w:pPr>
      <w:bookmarkStart w:id="8" w:name="_Toc148908574"/>
      <w:r w:rsidRPr="006E6140">
        <w:rPr>
          <w:rFonts w:eastAsia="Times New Roman"/>
          <w:lang w:eastAsia="de-DE"/>
        </w:rPr>
        <w:t>Begriffsdefinitionen</w:t>
      </w:r>
      <w:bookmarkEnd w:id="8"/>
    </w:p>
    <w:p w14:paraId="43924FEE" w14:textId="05BA06CC" w:rsidR="00E22010" w:rsidRPr="00073DA3" w:rsidRDefault="00E22010" w:rsidP="00E22010">
      <w:pPr>
        <w:pStyle w:val="berschrift3"/>
      </w:pPr>
      <w:bookmarkStart w:id="9" w:name="_Toc148908575"/>
      <w:r w:rsidRPr="00E66D52">
        <w:t>Intelligenz</w:t>
      </w:r>
      <w:bookmarkEnd w:id="9"/>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w:t>
      </w:r>
      <w:r>
        <w:rPr>
          <w:lang w:eastAsia="de-DE"/>
        </w:rPr>
        <w:t>, S. 11</w:t>
      </w:r>
      <w:r w:rsidR="004C3F7E">
        <w:rPr>
          <w:lang w:eastAsia="de-DE"/>
        </w:rPr>
        <w:t>).</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0" w:name="_Toc148908576"/>
      <w:r w:rsidRPr="00073DA3">
        <w:rPr>
          <w:rFonts w:eastAsia="Times New Roman"/>
          <w:lang w:eastAsia="de-DE"/>
        </w:rPr>
        <w:t>Künstliche Intelligenz</w:t>
      </w:r>
      <w:bookmarkEnd w:id="10"/>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w:t>
      </w:r>
      <w:r w:rsidRPr="00073DA3">
        <w:rPr>
          <w:lang w:eastAsia="de-DE"/>
        </w:rPr>
        <w:t xml:space="preserve">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commentRangeStart w:id="11"/>
      <w:r w:rsidRPr="00073DA3">
        <w:rPr>
          <w:lang w:eastAsia="de-DE"/>
        </w:rPr>
        <w:t>Autonomes Fahren, intelligente Softwareassistenten sowie Sprach- und Bilderkennung sind heute sehr zuverlässige funktionierende Systeme, die immer mehr Relevanz in Unternehmen und im Alltag haben</w:t>
      </w:r>
      <w:commentRangeEnd w:id="11"/>
      <w:r w:rsidR="009975C8">
        <w:rPr>
          <w:rStyle w:val="Kommentarzeichen"/>
        </w:rPr>
        <w:commentReference w:id="11"/>
      </w:r>
      <w:r w:rsidRPr="00073DA3">
        <w:rPr>
          <w:lang w:eastAsia="de-DE"/>
        </w:rPr>
        <w:t>.</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Pr>
          <w:lang w:eastAsia="de-DE"/>
        </w:rPr>
        <w:t xml:space="preserve"> </w:t>
      </w:r>
      <w:r w:rsidR="004C6F07">
        <w:rPr>
          <w:lang w:eastAsia="de-DE"/>
        </w:rPr>
        <w:t>(Moring, 2023</w:t>
      </w:r>
      <w:r>
        <w:rPr>
          <w:lang w:eastAsia="de-DE"/>
        </w:rPr>
        <w:t xml:space="preserve">, </w:t>
      </w:r>
      <w:r w:rsidRPr="00073DA3">
        <w:rPr>
          <w:lang w:eastAsia="de-DE"/>
        </w:rPr>
        <w:t>S. 8</w:t>
      </w:r>
      <w:r w:rsidR="004C6F07">
        <w:rPr>
          <w:lang w:eastAsia="de-DE"/>
        </w:rPr>
        <w:t>)</w:t>
      </w:r>
      <w:r>
        <w:rPr>
          <w:lang w:eastAsia="de-DE"/>
        </w:rPr>
        <w:t>.</w:t>
      </w:r>
    </w:p>
    <w:p w14:paraId="136924F4" w14:textId="152FE488" w:rsidR="00E22010" w:rsidRPr="00397E1E" w:rsidRDefault="00E22010" w:rsidP="00E22010">
      <w:pPr>
        <w:pStyle w:val="berschrift3"/>
      </w:pPr>
      <w:bookmarkStart w:id="12" w:name="_Toc148908577"/>
      <w:r w:rsidRPr="00397E1E">
        <w:t>KI-Systeme</w:t>
      </w:r>
      <w:bookmarkEnd w:id="12"/>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verbessern </w:t>
      </w:r>
      <w:r w:rsidR="00976AF6">
        <w:rPr>
          <w:lang w:eastAsia="de-DE"/>
        </w:rPr>
        <w:t>(</w:t>
      </w:r>
      <w:r>
        <w:rPr>
          <w:lang w:eastAsia="de-DE"/>
        </w:rPr>
        <w:t>ifaa, 2023</w:t>
      </w:r>
      <w:r w:rsidR="00976AF6">
        <w:rPr>
          <w:lang w:eastAsia="de-DE"/>
        </w:rPr>
        <w:t>)</w:t>
      </w:r>
      <w:r>
        <w:rPr>
          <w:lang w:eastAsia="de-DE"/>
        </w:rPr>
        <w:t xml:space="preserve"> KI-</w:t>
      </w:r>
      <w:r w:rsidRPr="00EF0779">
        <w:rPr>
          <w:highlight w:val="cyan"/>
          <w:lang w:eastAsia="de-DE"/>
        </w:rPr>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 xml:space="preserve">im Einsatz </w:t>
      </w:r>
      <w:r w:rsidR="002C0DB7" w:rsidRPr="00EF0779">
        <w:rPr>
          <w:highlight w:val="cyan"/>
          <w:lang w:eastAsia="de-DE"/>
        </w:rPr>
        <w:t>(</w:t>
      </w:r>
      <w:r w:rsidRPr="00EF0779">
        <w:rPr>
          <w:highlight w:val="cyan"/>
          <w:lang w:eastAsia="de-DE"/>
        </w:rPr>
        <w:t xml:space="preserve">Moring, 2023, </w:t>
      </w:r>
      <w:r w:rsidR="00EF0779" w:rsidRPr="00EF0779">
        <w:rPr>
          <w:highlight w:val="cyan"/>
          <w:lang w:eastAsia="de-DE"/>
        </w:rPr>
        <w:t xml:space="preserve">S1, </w:t>
      </w:r>
      <w:r w:rsidRPr="00EF0779">
        <w:rPr>
          <w:highlight w:val="cyan"/>
          <w:lang w:eastAsia="de-DE"/>
        </w:rPr>
        <w:t xml:space="preserve">S. </w:t>
      </w:r>
      <w:r w:rsidR="00EF0779" w:rsidRPr="00EF0779">
        <w:rPr>
          <w:highlight w:val="cyan"/>
          <w:lang w:eastAsia="de-DE"/>
        </w:rPr>
        <w:t>8</w:t>
      </w:r>
      <w:r w:rsidR="002C0DB7" w:rsidRPr="00EF0779">
        <w:rPr>
          <w:highlight w:val="cyan"/>
          <w:lang w:eastAsia="de-DE"/>
        </w:rPr>
        <w:t>)</w:t>
      </w:r>
    </w:p>
    <w:p w14:paraId="0FC4BE6B" w14:textId="66FDFDCB" w:rsidR="00E22010" w:rsidRPr="00397E1E" w:rsidRDefault="00E22010" w:rsidP="00E22010">
      <w:pPr>
        <w:pStyle w:val="berschrift3"/>
      </w:pPr>
      <w:bookmarkStart w:id="13" w:name="_Toc148908578"/>
      <w:r w:rsidRPr="00397E1E">
        <w:t>Prompt</w:t>
      </w:r>
      <w:bookmarkEnd w:id="13"/>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Pr>
          <w:lang w:eastAsia="de-DE"/>
        </w:rPr>
        <w:t>(</w:t>
      </w:r>
      <w:r w:rsidR="00050726" w:rsidRPr="00C04794">
        <w:t>o.</w:t>
      </w:r>
      <w:r w:rsidRPr="00C04794">
        <w:t xml:space="preserve"> D</w:t>
      </w:r>
      <w:r w:rsidR="00050726" w:rsidRPr="00C04794">
        <w:t>.)</w:t>
      </w:r>
      <w:r>
        <w:rPr>
          <w:lang w:eastAsia="de-DE"/>
        </w:rPr>
        <w:t xml:space="preserve"> von dem Verb "to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w:t>
      </w:r>
      <w:r w:rsidRPr="00C04794">
        <w:t xml:space="preserve"> D</w:t>
      </w:r>
      <w:r w:rsidR="004E11AA" w:rsidRPr="00C04794">
        <w:t>.)</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der Basis der</w:t>
      </w:r>
      <w:r>
        <w:rPr>
          <w:lang w:eastAsia="de-DE"/>
        </w:rPr>
        <w:t xml:space="preserve"> Eingabeaufforderung eine entsprechende Antwort </w:t>
      </w:r>
      <w:r w:rsidR="003772D8" w:rsidRPr="003772D8">
        <w:rPr>
          <w:lang w:eastAsia="de-DE"/>
        </w:rPr>
        <w:t>(</w:t>
      </w:r>
      <w:r w:rsidRPr="003772D8">
        <w:rPr>
          <w:lang w:eastAsia="de-DE"/>
        </w:rPr>
        <w:t>BM-Experts,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4" w:name="_Toc148908579"/>
      <w:r w:rsidRPr="006E6140">
        <w:rPr>
          <w:rFonts w:eastAsia="Times New Roman"/>
          <w:lang w:eastAsia="de-DE"/>
        </w:rPr>
        <w:t>NPC</w:t>
      </w:r>
      <w:bookmarkEnd w:id="14"/>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5" w:name="_Toc148908580"/>
      <w:r w:rsidRPr="006E6140">
        <w:rPr>
          <w:rFonts w:eastAsia="Times New Roman"/>
          <w:lang w:eastAsia="de-DE"/>
        </w:rPr>
        <w:t>Ein-Mann-Videospielentwickler</w:t>
      </w:r>
      <w:bookmarkEnd w:id="15"/>
    </w:p>
    <w:p w14:paraId="76603E1B" w14:textId="4FBB9B58" w:rsidR="00E22010" w:rsidRPr="00364E7D" w:rsidRDefault="00E22010" w:rsidP="00E22010">
      <w:pPr>
        <w:rPr>
          <w:lang w:eastAsia="de-DE"/>
        </w:rPr>
      </w:pPr>
      <w:r>
        <w:rPr>
          <w:lang w:eastAsia="de-DE"/>
        </w:rPr>
        <w:t xml:space="preserve">Bereits in der Einleitung wurde kurz beschrieben, dass es verschiedene Wege gibt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 </w:t>
      </w:r>
      <w:r w:rsidR="00B437A8" w:rsidRPr="00B437A8">
        <w:rPr>
          <w:lang w:eastAsia="de-DE"/>
        </w:rPr>
        <w:t>(</w:t>
      </w:r>
      <w:r w:rsidRPr="00B437A8">
        <w:rPr>
          <w:lang w:eastAsia="de-DE"/>
        </w:rPr>
        <w:t>2023, S.251</w:t>
      </w:r>
      <w:r w:rsidR="00B437A8" w:rsidRPr="00B437A8">
        <w:rPr>
          <w:lang w:eastAsia="de-DE"/>
        </w:rPr>
        <w:t>)</w:t>
      </w:r>
      <w:r>
        <w:rPr>
          <w:lang w:eastAsia="de-DE"/>
        </w:rPr>
        <w:t xml:space="preserve"> bezeichnet diesen Entwickler als solo game developer.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6" w:name="_Toc148908581"/>
      <w:r w:rsidRPr="00E766D7">
        <w:t>Mesh - Vertices, Edges und Faces</w:t>
      </w:r>
      <w:bookmarkEnd w:id="16"/>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rsidTr="00F62ACD">
        <w:tc>
          <w:tcPr>
            <w:tcW w:w="1981" w:type="dxa"/>
          </w:tcPr>
          <w:p w14:paraId="371E68B4" w14:textId="77777777" w:rsidR="00E22010" w:rsidRDefault="00E22010" w:rsidP="00F62ACD">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rsidP="00F62ACD">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rsidP="00F62ACD">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rsidP="00F62ACD">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rsidTr="00F62ACD">
        <w:tc>
          <w:tcPr>
            <w:tcW w:w="1981" w:type="dxa"/>
          </w:tcPr>
          <w:p w14:paraId="5505DE8D" w14:textId="77777777" w:rsidR="00E22010" w:rsidRDefault="00E22010" w:rsidP="00F62ACD">
            <w:pPr>
              <w:jc w:val="center"/>
            </w:pPr>
            <w:r>
              <w:t>Vertex</w:t>
            </w:r>
          </w:p>
        </w:tc>
        <w:tc>
          <w:tcPr>
            <w:tcW w:w="1982" w:type="dxa"/>
          </w:tcPr>
          <w:p w14:paraId="5D37BC2F" w14:textId="77777777" w:rsidR="00E22010" w:rsidRDefault="00E22010" w:rsidP="00F62ACD">
            <w:pPr>
              <w:jc w:val="center"/>
            </w:pPr>
            <w:r>
              <w:t>Edge</w:t>
            </w:r>
          </w:p>
        </w:tc>
        <w:tc>
          <w:tcPr>
            <w:tcW w:w="1982" w:type="dxa"/>
          </w:tcPr>
          <w:p w14:paraId="3E3B45AB" w14:textId="77777777" w:rsidR="00E22010" w:rsidRDefault="00E22010" w:rsidP="00F62ACD">
            <w:pPr>
              <w:jc w:val="center"/>
            </w:pPr>
            <w:r>
              <w:t>Face</w:t>
            </w:r>
          </w:p>
        </w:tc>
        <w:tc>
          <w:tcPr>
            <w:tcW w:w="1982" w:type="dxa"/>
          </w:tcPr>
          <w:p w14:paraId="02EC8EDC" w14:textId="77777777" w:rsidR="00E22010" w:rsidRDefault="00E22010" w:rsidP="00F62ACD">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w:t>
      </w:r>
      <w:r w:rsidR="00ED4641">
        <w:rPr>
          <w:lang w:eastAsia="de-DE"/>
        </w:rPr>
        <w:t xml:space="preserve"> </w:t>
      </w:r>
      <w:r>
        <w:rPr>
          <w:lang w:eastAsia="de-DE"/>
        </w:rPr>
        <w:t xml:space="preserve">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drei Vertices, ist das Bilden eines Polygons</w:t>
      </w:r>
      <w:r w:rsidR="00D97536">
        <w:rPr>
          <w:rFonts w:cs="Arial"/>
          <w:color w:val="000000"/>
        </w:rPr>
        <w:t xml:space="preserve"> (Face)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Beispielsweise besteht das Mesh eines Würfels aus acht Vertices, zwölf Edges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7" w:name="_Toc148908582"/>
      <w:r w:rsidRPr="006E6140">
        <w:rPr>
          <w:rFonts w:eastAsia="Times New Roman"/>
          <w:lang w:eastAsia="de-DE"/>
        </w:rPr>
        <w:t>Textur</w:t>
      </w:r>
      <w:bookmarkEnd w:id="17"/>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B409EE" w14:paraId="3AEB7D95" w14:textId="77777777" w:rsidTr="001320DA">
        <w:tc>
          <w:tcPr>
            <w:tcW w:w="3963" w:type="dxa"/>
          </w:tcPr>
          <w:p w14:paraId="4B20340F" w14:textId="615D734B" w:rsidR="001320DA" w:rsidRPr="0062232C" w:rsidRDefault="00B577D8" w:rsidP="00E22010">
            <w:pPr>
              <w:rPr>
                <w:lang w:val="en-GB" w:eastAsia="de-DE"/>
              </w:rPr>
            </w:pPr>
            <w:r w:rsidRPr="0062232C">
              <w:rPr>
                <w:lang w:val="en-GB" w:eastAsia="de-DE"/>
              </w:rPr>
              <w:t>a_pale_brown_oak_texture</w:t>
            </w:r>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5C399E73" w14:textId="02E50FB9" w:rsidR="00990D8F"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92032C">
        <w:rPr>
          <w:lang w:eastAsia="de-DE"/>
        </w:rPr>
        <w:t>, 2021, S</w:t>
      </w:r>
      <w:r w:rsidR="009A1DB3">
        <w:rPr>
          <w:lang w:eastAsia="de-DE"/>
        </w:rPr>
        <w:t>.7)</w:t>
      </w:r>
      <w:r w:rsidR="009C5E94">
        <w:rPr>
          <w:lang w:eastAsia="de-DE"/>
        </w:rPr>
        <w:t>.</w:t>
      </w:r>
    </w:p>
    <w:p w14:paraId="1C242762" w14:textId="49ACB680" w:rsidR="008E6A86" w:rsidRDefault="008E6A86" w:rsidP="008E6A86">
      <w:r>
        <w:rPr>
          <w:shd w:val="clear" w:color="auto" w:fill="FFFF00"/>
        </w:rPr>
        <w:t>[buhler2021blender</w:t>
      </w:r>
      <w:r>
        <w:rPr>
          <w:shd w:val="clear" w:color="auto" w:fill="FFFF00"/>
        </w:rPr>
        <w:t xml:space="preserve">, </w:t>
      </w:r>
      <w:r>
        <w:rPr>
          <w:shd w:val="clear" w:color="auto" w:fill="FFFF00"/>
        </w:rPr>
        <w:t>S. 7]</w:t>
      </w:r>
    </w:p>
    <w:p w14:paraId="675ED427" w14:textId="77777777" w:rsidR="008E6A86" w:rsidRDefault="008E6A86" w:rsidP="00E22010">
      <w:pPr>
        <w:rPr>
          <w:lang w:eastAsia="de-DE"/>
        </w:rPr>
      </w:pPr>
    </w:p>
    <w:p w14:paraId="07DA054D" w14:textId="244EBA42" w:rsidR="009C5E94" w:rsidRDefault="0011657B" w:rsidP="00E22010">
      <w:pPr>
        <w:rPr>
          <w:lang w:eastAsia="de-DE"/>
        </w:rPr>
      </w:pPr>
      <w:r>
        <w:rPr>
          <w:lang w:eastAsia="de-DE"/>
        </w:rPr>
        <w:t>Innerhalb dieser Bachelorthesis werden Image Texturen verwendet</w:t>
      </w:r>
      <w:r w:rsidR="004C44BF">
        <w:rPr>
          <w:lang w:eastAsia="de-DE"/>
        </w:rPr>
        <w:t xml:space="preserve">. </w:t>
      </w:r>
      <w:r w:rsidR="00ED5655">
        <w:rPr>
          <w:lang w:eastAsia="de-DE"/>
        </w:rPr>
        <w:t xml:space="preserve">Diese Image Texturen können von </w:t>
      </w:r>
      <w:r w:rsidR="004C44BF">
        <w:rPr>
          <w:lang w:eastAsia="de-DE"/>
        </w:rPr>
        <w:t xml:space="preserve">Midjourney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5BC1866" w14:textId="77777777" w:rsidR="00990D8F" w:rsidRDefault="00990D8F" w:rsidP="00E22010">
      <w:pPr>
        <w:rPr>
          <w:lang w:eastAsia="de-DE"/>
        </w:rPr>
      </w:pPr>
    </w:p>
    <w:p w14:paraId="24901694" w14:textId="29809AB7" w:rsidR="00E22010" w:rsidRDefault="00E22010" w:rsidP="00E22010">
      <w:pPr>
        <w:rPr>
          <w:lang w:eastAsia="de-DE"/>
        </w:rPr>
      </w:pPr>
      <w:r>
        <w:rPr>
          <w:lang w:eastAsia="de-DE"/>
        </w:rPr>
        <w:t>Dreidimensionale Objekte können mit Hilfe von Texturen verändert werden. Diese</w:t>
      </w:r>
    </w:p>
    <w:p w14:paraId="46BEFF50" w14:textId="53231D5E" w:rsidR="00E22010" w:rsidRDefault="00E22010" w:rsidP="00E22010">
      <w:pPr>
        <w:rPr>
          <w:lang w:eastAsia="de-DE"/>
        </w:rPr>
      </w:pP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p>
    <w:p w14:paraId="2ACB5443" w14:textId="797E0218" w:rsidR="00DC3A5D" w:rsidRDefault="00DC3A5D" w:rsidP="00DC3A5D">
      <w:pPr>
        <w:pStyle w:val="berschrift3"/>
        <w:rPr>
          <w:lang w:eastAsia="de-DE"/>
        </w:rPr>
      </w:pPr>
      <w:r>
        <w:rPr>
          <w:lang w:eastAsia="de-DE"/>
        </w:rPr>
        <w:t>T-Pose</w:t>
      </w:r>
    </w:p>
    <w:p w14:paraId="40F50425" w14:textId="0A7A46DF" w:rsidR="00DC3A5D"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ausgestreckt sind.</w:t>
      </w:r>
      <w:r w:rsidR="008001F6">
        <w:rPr>
          <w:lang w:eastAsia="de-DE"/>
        </w:rPr>
        <w:t xml:space="preserve"> Die Körperhaltung erinnert an den Buchsta</w:t>
      </w:r>
      <w:r w:rsidR="00210812">
        <w:rPr>
          <w:lang w:eastAsia="de-DE"/>
        </w:rPr>
        <w:t>be T</w:t>
      </w:r>
      <w:r w:rsidR="00D5534B">
        <w:rPr>
          <w:lang w:eastAsia="de-DE"/>
        </w:rPr>
        <w:t xml:space="preserve"> </w:t>
      </w:r>
      <w:r>
        <w:rPr>
          <w:lang w:eastAsia="de-DE"/>
        </w:rPr>
        <w:t>(</w:t>
      </w:r>
      <w:r>
        <w:t xml:space="preserve">Bühling, </w:t>
      </w:r>
      <w:r w:rsidR="004953E2">
        <w:t>2017</w:t>
      </w:r>
      <w:r>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20"/>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8" w:name="_Toc148908583"/>
      <w:r w:rsidRPr="00EE5430">
        <w:t>Methodik</w:t>
      </w:r>
      <w:bookmarkEnd w:id="18"/>
    </w:p>
    <w:p w14:paraId="7FDCAC64" w14:textId="18DFC6CD"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Innerhalb ihrer Kategorie,</w:t>
      </w:r>
      <w:ins w:id="19" w:author="Microsoft Word" w:date="2023-10-22T10:55:00Z">
        <w:r>
          <w:rPr>
            <w:lang w:eastAsia="de-DE"/>
          </w:rPr>
          <w:t>unterschieden. In diesem Kapitel</w:t>
        </w:r>
      </w:ins>
      <w:r w:rsidR="0038675A">
        <w:rPr>
          <w:lang w:eastAsia="de-DE"/>
        </w:rPr>
        <w:t xml:space="preserve"> </w:t>
      </w:r>
      <w:r>
        <w:rPr>
          <w:lang w:eastAsia="de-DE"/>
        </w:rPr>
        <w:t>werden die Werkzeuge in der Reihenfolge beschrieben, wie die Werkzeuge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20" w:name="_Toc148908584"/>
      <w:r w:rsidRPr="006E6140">
        <w:rPr>
          <w:rFonts w:eastAsia="Times New Roman"/>
          <w:lang w:eastAsia="de-DE"/>
        </w:rPr>
        <w:t>Auswahl und Beschreibung der KI-Systeme</w:t>
      </w:r>
      <w:bookmarkEnd w:id="20"/>
    </w:p>
    <w:p w14:paraId="14C4B651" w14:textId="561009E6" w:rsidR="00E22010" w:rsidRPr="00D55AA8" w:rsidRDefault="00E22010" w:rsidP="00E22010">
      <w:pPr>
        <w:pStyle w:val="berschrift3"/>
        <w:rPr>
          <w:rFonts w:eastAsia="Times New Roman"/>
          <w:lang w:eastAsia="de-DE"/>
        </w:rPr>
      </w:pPr>
      <w:bookmarkStart w:id="21" w:name="_Toc148908585"/>
      <w:r w:rsidRPr="00117E47">
        <w:rPr>
          <w:rFonts w:eastAsia="Times New Roman"/>
          <w:lang w:eastAsia="de-DE"/>
        </w:rPr>
        <w:t>ChatGPT</w:t>
      </w:r>
      <w:bookmarkEnd w:id="21"/>
    </w:p>
    <w:p w14:paraId="74F60443" w14:textId="5E7AC814"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US-Amerikaniscn Unternehmen Open AI vorgestellt.</w:t>
      </w:r>
      <w:r w:rsidR="00CD7B9F">
        <w:rPr>
          <w:lang w:eastAsia="de-DE"/>
        </w:rPr>
        <w:t xml:space="preserve"> </w:t>
      </w:r>
      <w:r w:rsidR="002B7E3F">
        <w:rPr>
          <w:lang w:eastAsia="de-DE"/>
        </w:rPr>
        <w:t xml:space="preserve">ChatGPT ist </w:t>
      </w:r>
      <w:r w:rsidR="005D0206">
        <w:rPr>
          <w:lang w:eastAsia="de-DE"/>
        </w:rPr>
        <w:t>das</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21AC700A" w14:textId="14A6169A" w:rsidR="002D6EAE" w:rsidRDefault="001417C4" w:rsidP="002D6EAE">
      <w:pPr>
        <w:rPr>
          <w:lang w:eastAsia="de-DE"/>
        </w:rPr>
      </w:pPr>
      <w:r>
        <w:rPr>
          <w:lang w:eastAsia="de-DE"/>
        </w:rPr>
        <w:t xml:space="preserve">ChatGPT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bat, mit einem Gesprächsagenten zu </w:t>
      </w:r>
      <w:r w:rsidR="00956303">
        <w:rPr>
          <w:lang w:eastAsia="de-DE"/>
        </w:rPr>
        <w:t>interagieren</w:t>
      </w:r>
      <w:r w:rsidR="0071545B">
        <w:rPr>
          <w:lang w:eastAsia="de-DE"/>
        </w:rPr>
        <w:t xml:space="preserve"> </w:t>
      </w:r>
      <w:r w:rsidR="002D6EAE">
        <w:rPr>
          <w:lang w:eastAsia="de-DE"/>
        </w:rPr>
        <w:t>[</w:t>
      </w:r>
      <w:r w:rsidR="002D6EAE" w:rsidRPr="00722F9B">
        <w:rPr>
          <w:lang w:eastAsia="de-DE"/>
        </w:rPr>
        <w:t>helfrichschkarbanenko2023mathematik</w:t>
      </w:r>
      <w:r w:rsidR="002D6EAE">
        <w:rPr>
          <w:lang w:eastAsia="de-DE"/>
        </w:rPr>
        <w:t>, S</w:t>
      </w:r>
      <w:r w:rsidR="00804D49">
        <w:rPr>
          <w:lang w:eastAsia="de-DE"/>
        </w:rPr>
        <w:t>. 3</w:t>
      </w:r>
      <w:r w:rsidR="002D6EAE">
        <w:rPr>
          <w:lang w:eastAsia="de-DE"/>
        </w:rPr>
        <w:t>]</w:t>
      </w:r>
      <w:r w:rsidR="0071545B">
        <w:rPr>
          <w:lang w:eastAsia="de-DE"/>
        </w:rPr>
        <w:t>.</w:t>
      </w:r>
    </w:p>
    <w:p w14:paraId="767EADC7" w14:textId="4A9493A3" w:rsidR="005726EB" w:rsidRDefault="005726EB" w:rsidP="002D6EAE">
      <w:pPr>
        <w:rPr>
          <w:lang w:eastAsia="de-DE"/>
        </w:rPr>
      </w:pPr>
      <w:r w:rsidRPr="00420260">
        <w:rPr>
          <w:lang w:eastAsia="de-DE"/>
        </w:rPr>
        <w:t>ChatGPT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r w:rsidRPr="00420260">
        <w:rPr>
          <w:highlight w:val="yellow"/>
          <w:lang w:eastAsia="de-DE"/>
        </w:rPr>
        <w:t>Nimsdorf, 2023].</w:t>
      </w:r>
    </w:p>
    <w:p w14:paraId="4E2D0526" w14:textId="77777777" w:rsidR="004375ED" w:rsidRDefault="004375ED" w:rsidP="004375ED">
      <w:pPr>
        <w:rPr>
          <w:lang w:eastAsia="de-DE"/>
        </w:rPr>
      </w:pPr>
      <w:r w:rsidRPr="00420260">
        <w:rPr>
          <w:lang w:eastAsia="de-DE"/>
        </w:rPr>
        <w:t>In dieser Bachelorthesis wird ChatGPT beispielsweise dazu verwendet eine Spieleidee zu entwickeln</w:t>
      </w:r>
      <w:r>
        <w:rPr>
          <w:lang w:eastAsia="de-DE"/>
        </w:rPr>
        <w:t xml:space="preserve"> </w:t>
      </w:r>
      <w:r w:rsidRPr="00117E47">
        <w:rPr>
          <w:lang w:eastAsia="de-DE"/>
        </w:rPr>
        <w:t>oder Spielfiguren zu konzeptionieren.</w:t>
      </w:r>
    </w:p>
    <w:p w14:paraId="6FBE671A" w14:textId="0D5EC22C" w:rsidR="00792A18" w:rsidRPr="00117E47" w:rsidRDefault="0071545B" w:rsidP="004375ED">
      <w:pPr>
        <w:rPr>
          <w:lang w:eastAsia="de-DE"/>
        </w:rPr>
      </w:pPr>
      <w:r>
        <w:rPr>
          <w:lang w:eastAsia="de-DE"/>
        </w:rPr>
        <w:t>Des Weiteren</w:t>
      </w:r>
      <w:r w:rsidR="00226F7D">
        <w:rPr>
          <w:lang w:eastAsia="de-DE"/>
        </w:rPr>
        <w:t xml:space="preserve"> wird ChatGPT als Schnittstelle </w:t>
      </w:r>
      <w:r w:rsidR="00A07478">
        <w:rPr>
          <w:lang w:eastAsia="de-DE"/>
        </w:rPr>
        <w:t>zwischen</w:t>
      </w:r>
      <w:r w:rsidR="00226F7D">
        <w:rPr>
          <w:lang w:eastAsia="de-DE"/>
        </w:rPr>
        <w:t xml:space="preserve"> User und dem KI-System Midjourney</w:t>
      </w:r>
      <w:r w:rsidR="00A07478">
        <w:rPr>
          <w:lang w:eastAsia="de-DE"/>
        </w:rPr>
        <w:t xml:space="preserve"> eingesetzt.</w:t>
      </w:r>
    </w:p>
    <w:p w14:paraId="5993077C" w14:textId="5BDA58D3" w:rsidR="00E22010" w:rsidRDefault="00435460" w:rsidP="00E22010">
      <w:pPr>
        <w:rPr>
          <w:lang w:eastAsia="de-DE"/>
        </w:rPr>
      </w:pPr>
      <w:r>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 xml:space="preserve">ist über ein Bezahlmodell </w:t>
      </w:r>
      <w:r w:rsidR="009532F0">
        <w:rPr>
          <w:lang w:eastAsia="de-DE"/>
        </w:rPr>
        <w:t>möglich</w:t>
      </w:r>
      <w:r w:rsidR="00E6413A">
        <w:rPr>
          <w:lang w:eastAsia="de-DE"/>
        </w:rPr>
        <w:t>.</w:t>
      </w:r>
    </w:p>
    <w:p w14:paraId="45B32E79" w14:textId="6C7F91C5" w:rsidR="00E22010" w:rsidRDefault="00E22010" w:rsidP="00E22010">
      <w:pPr>
        <w:rPr>
          <w:lang w:eastAsia="de-DE"/>
        </w:rPr>
      </w:pPr>
      <w:r>
        <w:rPr>
          <w:lang w:eastAsia="de-DE"/>
        </w:rPr>
        <w:t>[</w:t>
      </w:r>
      <w:r w:rsidRPr="00722F9B">
        <w:rPr>
          <w:lang w:eastAsia="de-DE"/>
        </w:rPr>
        <w:t>helfrichschkarbanenko2023mathematik</w:t>
      </w:r>
      <w:r>
        <w:rPr>
          <w:lang w:eastAsia="de-DE"/>
        </w:rPr>
        <w:t>]</w:t>
      </w:r>
    </w:p>
    <w:p w14:paraId="55C74A5D" w14:textId="77777777" w:rsidR="00D55AA8" w:rsidRDefault="00D55AA8" w:rsidP="00E22010">
      <w:pPr>
        <w:rPr>
          <w:lang w:eastAsia="de-DE"/>
        </w:rPr>
      </w:pPr>
    </w:p>
    <w:p w14:paraId="060AB3AC" w14:textId="77777777" w:rsidR="00E22010" w:rsidRPr="00420260" w:rsidRDefault="00E22010" w:rsidP="00E22010">
      <w:pPr>
        <w:rPr>
          <w:lang w:eastAsia="de-DE"/>
        </w:rPr>
      </w:pPr>
      <w:r w:rsidRPr="00420260">
        <w:rPr>
          <w:lang w:eastAsia="de-DE"/>
        </w:rPr>
        <w:t>ChatGPT ist ein textbasierender Chatbot, der auf dem Sprachmodell GPT basiert und</w:t>
      </w:r>
      <w:r>
        <w:rPr>
          <w:lang w:eastAsia="de-DE"/>
        </w:rPr>
        <w:t xml:space="preserve"> </w:t>
      </w:r>
      <w:r w:rsidRPr="00420260">
        <w:rPr>
          <w:lang w:eastAsia="de-DE"/>
        </w:rPr>
        <w:t>wurde Ende November 2022 von der US-Amerikanischen Firma OpenAI entwickelt.</w:t>
      </w:r>
    </w:p>
    <w:p w14:paraId="639B8D8C" w14:textId="77777777" w:rsidR="00E22010" w:rsidRDefault="00E22010" w:rsidP="00E22010">
      <w:pPr>
        <w:rPr>
          <w:lang w:eastAsia="de-DE"/>
        </w:rPr>
      </w:pPr>
      <w:r w:rsidRPr="00420260">
        <w:rPr>
          <w:lang w:eastAsia="de-DE"/>
        </w:rPr>
        <w:t>ChatGPT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r w:rsidRPr="00420260">
        <w:rPr>
          <w:highlight w:val="yellow"/>
          <w:lang w:eastAsia="de-DE"/>
        </w:rPr>
        <w:t>Nimsdorf, 2023].</w:t>
      </w:r>
    </w:p>
    <w:p w14:paraId="61921950" w14:textId="77777777" w:rsidR="00E22010" w:rsidRDefault="00E22010" w:rsidP="00E22010">
      <w:pPr>
        <w:rPr>
          <w:lang w:eastAsia="de-DE"/>
        </w:rPr>
      </w:pPr>
    </w:p>
    <w:p w14:paraId="3CE1E9A7" w14:textId="77777777" w:rsidR="00E22010" w:rsidRPr="00117E47" w:rsidRDefault="00E22010" w:rsidP="00E22010">
      <w:pPr>
        <w:rPr>
          <w:lang w:eastAsia="de-DE"/>
        </w:rPr>
      </w:pPr>
      <w:r w:rsidRPr="00420260">
        <w:rPr>
          <w:lang w:eastAsia="de-DE"/>
        </w:rPr>
        <w:t>In dieser Bachelorthesis wird ChatGPT beispielsweise dazu verwendet eine Spieleidee zu entwickeln</w:t>
      </w:r>
      <w:r>
        <w:rPr>
          <w:lang w:eastAsia="de-DE"/>
        </w:rPr>
        <w:t xml:space="preserve"> </w:t>
      </w:r>
      <w:r w:rsidRPr="00117E47">
        <w:rPr>
          <w:lang w:eastAsia="de-DE"/>
        </w:rPr>
        <w:t>oder Spielfiguren zu konzeptionieren.</w:t>
      </w:r>
    </w:p>
    <w:p w14:paraId="41CD9278" w14:textId="77777777" w:rsidR="00E22010" w:rsidRPr="00117E47" w:rsidRDefault="00E22010" w:rsidP="00E22010">
      <w:pPr>
        <w:pStyle w:val="berschrift3"/>
        <w:rPr>
          <w:rFonts w:eastAsia="Times New Roman"/>
          <w:lang w:eastAsia="de-DE"/>
        </w:rPr>
      </w:pPr>
      <w:bookmarkStart w:id="22" w:name="_Toc148908586"/>
      <w:r w:rsidRPr="00117E47">
        <w:rPr>
          <w:rFonts w:eastAsia="Times New Roman"/>
          <w:lang w:eastAsia="de-DE"/>
        </w:rPr>
        <w:t>Midjourney</w:t>
      </w:r>
      <w:bookmarkEnd w:id="22"/>
    </w:p>
    <w:p w14:paraId="0678E787" w14:textId="77777777" w:rsidR="00E22010" w:rsidRPr="004821F2" w:rsidRDefault="00E22010" w:rsidP="00E22010">
      <w:pPr>
        <w:rPr>
          <w:lang w:eastAsia="de-DE"/>
        </w:rPr>
      </w:pPr>
      <w:r w:rsidRPr="004821F2">
        <w:rPr>
          <w:lang w:eastAsia="de-DE"/>
        </w:rPr>
        <w:t>Midjourney wurde von David Holz, Midjourney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117E47" w:rsidRDefault="00E22010" w:rsidP="00E22010">
      <w:pPr>
        <w:pStyle w:val="berschrift3"/>
        <w:rPr>
          <w:rFonts w:eastAsia="Times New Roman"/>
          <w:lang w:eastAsia="de-DE"/>
        </w:rPr>
      </w:pPr>
      <w:bookmarkStart w:id="23" w:name="_Toc148908587"/>
      <w:r w:rsidRPr="00117E47">
        <w:rPr>
          <w:rFonts w:eastAsia="Times New Roman"/>
          <w:lang w:eastAsia="de-DE"/>
        </w:rPr>
        <w:t>PIFuHD</w:t>
      </w:r>
      <w:bookmarkEnd w:id="23"/>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117E47" w:rsidRDefault="00E22010" w:rsidP="00E22010">
      <w:pPr>
        <w:pStyle w:val="berschrift3"/>
        <w:rPr>
          <w:rFonts w:eastAsia="Times New Roman"/>
          <w:lang w:eastAsia="de-DE"/>
        </w:rPr>
      </w:pPr>
      <w:bookmarkStart w:id="24" w:name="_Toc148908588"/>
      <w:r w:rsidRPr="00117E47">
        <w:rPr>
          <w:rFonts w:eastAsia="Times New Roman"/>
          <w:lang w:eastAsia="de-DE"/>
        </w:rPr>
        <w:t>Voice.AI</w:t>
      </w:r>
      <w:bookmarkEnd w:id="24"/>
    </w:p>
    <w:p w14:paraId="36EE8CAA" w14:textId="77777777" w:rsidR="00E22010" w:rsidRPr="009E0F1F" w:rsidRDefault="00E22010" w:rsidP="00E22010">
      <w:pPr>
        <w:rPr>
          <w:lang w:eastAsia="de-DE"/>
        </w:rPr>
      </w:pPr>
      <w:r w:rsidRPr="009E0F1F">
        <w:rPr>
          <w:lang w:eastAsia="de-DE"/>
        </w:rPr>
        <w:t>Wurde verwendet um Stimmen zu verstellen</w:t>
      </w:r>
    </w:p>
    <w:p w14:paraId="78971AC3" w14:textId="77777777" w:rsidR="00E22010" w:rsidRPr="00117E47" w:rsidRDefault="00E22010" w:rsidP="00E22010">
      <w:pPr>
        <w:pStyle w:val="berschrift3"/>
        <w:rPr>
          <w:rFonts w:eastAsia="Times New Roman"/>
          <w:lang w:eastAsia="de-DE"/>
        </w:rPr>
      </w:pPr>
      <w:bookmarkStart w:id="25" w:name="_Toc148908589"/>
      <w:r w:rsidRPr="00117E47">
        <w:rPr>
          <w:rFonts w:eastAsia="Times New Roman"/>
          <w:lang w:eastAsia="de-DE"/>
        </w:rPr>
        <w:t>Adobe Enhanced Speech</w:t>
      </w:r>
      <w:bookmarkEnd w:id="25"/>
    </w:p>
    <w:p w14:paraId="57EAB635" w14:textId="77777777" w:rsidR="00E22010" w:rsidRPr="009E0F1F" w:rsidRDefault="00E22010" w:rsidP="00E22010">
      <w:pPr>
        <w:rPr>
          <w:lang w:eastAsia="de-DE"/>
        </w:rPr>
      </w:pPr>
      <w:r w:rsidRPr="009E0F1F">
        <w:rPr>
          <w:lang w:eastAsia="de-DE"/>
        </w:rPr>
        <w:t>Verwendet um die Qualit¨at von Sprachaufnahmen zu verbessern</w:t>
      </w:r>
    </w:p>
    <w:p w14:paraId="625CE366" w14:textId="77777777" w:rsidR="00E22010" w:rsidRPr="006E6140" w:rsidRDefault="00E22010" w:rsidP="00E22010">
      <w:pPr>
        <w:pStyle w:val="berschrift2"/>
        <w:rPr>
          <w:lang w:eastAsia="de-DE"/>
        </w:rPr>
      </w:pPr>
      <w:bookmarkStart w:id="26" w:name="_Toc148908590"/>
      <w:r w:rsidRPr="006E6140">
        <w:rPr>
          <w:lang w:eastAsia="de-DE"/>
        </w:rPr>
        <w:t>Beschreibung der Tools und Technologien</w:t>
      </w:r>
      <w:bookmarkEnd w:id="26"/>
    </w:p>
    <w:p w14:paraId="208C9939" w14:textId="77777777" w:rsidR="00E22010" w:rsidRDefault="00E22010" w:rsidP="00E22010">
      <w:pPr>
        <w:pStyle w:val="berschrift3"/>
        <w:rPr>
          <w:lang w:eastAsia="de-DE"/>
        </w:rPr>
      </w:pPr>
      <w:bookmarkStart w:id="27" w:name="_Toc148908591"/>
      <w:r w:rsidRPr="00696CE8">
        <w:rPr>
          <w:lang w:eastAsia="de-DE"/>
        </w:rPr>
        <w:t>Unreal Engine 5</w:t>
      </w:r>
      <w:bookmarkEnd w:id="27"/>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117E47" w:rsidRDefault="00E22010" w:rsidP="00E22010">
      <w:pPr>
        <w:pStyle w:val="berschrift3"/>
        <w:rPr>
          <w:lang w:eastAsia="de-DE"/>
        </w:rPr>
      </w:pPr>
      <w:bookmarkStart w:id="28" w:name="_Toc148908592"/>
      <w:r w:rsidRPr="00117E47">
        <w:rPr>
          <w:lang w:eastAsia="de-DE"/>
        </w:rPr>
        <w:t>Blender</w:t>
      </w:r>
      <w:bookmarkEnd w:id="28"/>
    </w:p>
    <w:p w14:paraId="32D65E38" w14:textId="77777777" w:rsidR="00E22010" w:rsidRDefault="00E22010" w:rsidP="00E22010">
      <w:pPr>
        <w:rPr>
          <w:lang w:eastAsia="de-DE"/>
        </w:rPr>
      </w:pPr>
      <w:r w:rsidRPr="00ED269C">
        <w:rPr>
          <w:lang w:eastAsia="de-DE"/>
        </w:rPr>
        <w:t>3D Modelle zu modellieren und texturieren</w:t>
      </w:r>
    </w:p>
    <w:p w14:paraId="22CA7D05" w14:textId="530CABD9" w:rsidR="00D55AA8" w:rsidRPr="00ED269C" w:rsidRDefault="00D55AA8" w:rsidP="00D55AA8">
      <w:pPr>
        <w:pStyle w:val="berschrift3"/>
        <w:rPr>
          <w:lang w:eastAsia="de-DE"/>
        </w:rPr>
      </w:pPr>
      <w:bookmarkStart w:id="29" w:name="_Toc148908593"/>
      <w:r>
        <w:rPr>
          <w:lang w:eastAsia="de-DE"/>
        </w:rPr>
        <w:t>Blender</w:t>
      </w:r>
      <w:bookmarkEnd w:id="29"/>
    </w:p>
    <w:p w14:paraId="6D016D6D" w14:textId="77777777" w:rsidR="00AC3DCF" w:rsidRPr="00F07392" w:rsidRDefault="00AC3DCF" w:rsidP="00AC3DCF">
      <w:pPr>
        <w:pStyle w:val="berschrift3"/>
        <w:rPr>
          <w:rFonts w:ascii="Times New Roman" w:hAnsi="Times New Roman"/>
          <w:lang w:val="en-GB"/>
        </w:rPr>
      </w:pPr>
      <w:bookmarkStart w:id="30" w:name="_Toc148908594"/>
      <w:r w:rsidRPr="00F07392">
        <w:rPr>
          <w:lang w:val="en-GB"/>
        </w:rPr>
        <w:t>Game Rig Tools (Blender Addon)</w:t>
      </w:r>
      <w:bookmarkEnd w:id="30"/>
    </w:p>
    <w:p w14:paraId="68A9B143" w14:textId="77777777" w:rsidR="00E22010" w:rsidRPr="003E41BC" w:rsidRDefault="00E22010" w:rsidP="00E22010">
      <w:pPr>
        <w:pStyle w:val="berschrift3"/>
        <w:rPr>
          <w:lang w:val="en-GB" w:eastAsia="de-DE"/>
        </w:rPr>
      </w:pPr>
      <w:bookmarkStart w:id="31" w:name="_Toc148908595"/>
      <w:r w:rsidRPr="00117E47">
        <w:rPr>
          <w:lang w:eastAsia="de-DE"/>
        </w:rPr>
        <w:t>Materialize</w:t>
      </w:r>
      <w:bookmarkEnd w:id="31"/>
    </w:p>
    <w:p w14:paraId="51024136" w14:textId="77777777" w:rsidR="00E22010" w:rsidRPr="00117E47" w:rsidRDefault="00E22010" w:rsidP="00E22010">
      <w:pPr>
        <w:pStyle w:val="berschrift3"/>
        <w:rPr>
          <w:lang w:eastAsia="de-DE"/>
        </w:rPr>
      </w:pPr>
      <w:bookmarkStart w:id="32" w:name="_Toc148908596"/>
      <w:r w:rsidRPr="00117E47">
        <w:rPr>
          <w:lang w:eastAsia="de-DE"/>
        </w:rPr>
        <w:t>Audacity</w:t>
      </w:r>
      <w:bookmarkEnd w:id="32"/>
    </w:p>
    <w:p w14:paraId="754A4113" w14:textId="77777777" w:rsidR="00855CFE" w:rsidRDefault="00E22010" w:rsidP="00855CFE">
      <w:pPr>
        <w:rPr>
          <w:lang w:eastAsia="de-DE"/>
        </w:rPr>
      </w:pPr>
      <w:r w:rsidRPr="00117E47">
        <w:rPr>
          <w:lang w:eastAsia="de-DE"/>
        </w:rPr>
        <w:t>Verwendet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21"/>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3" w:name="_Toc148908597"/>
      <w:r w:rsidRPr="006E6140">
        <w:t>Umsetzung</w:t>
      </w:r>
      <w:bookmarkEnd w:id="33"/>
    </w:p>
    <w:p w14:paraId="0E1D03F8" w14:textId="77777777" w:rsidR="00BC33D7" w:rsidRDefault="00BC33D7" w:rsidP="007826BF">
      <w:pPr>
        <w:rPr>
          <w:lang w:eastAsia="de-DE"/>
        </w:rPr>
      </w:pPr>
      <w:r w:rsidRPr="005616FB">
        <w:t>Im Folgenden wird gezeigt, wie mit Hilfe von KI-Systemen ein Prototyp in der Unreal Engine 5 umgesetzt wird</w:t>
      </w:r>
      <w:r w:rsidRPr="00BC33D7">
        <w:rPr>
          <w:lang w:eastAsia="de-DE"/>
        </w:rPr>
        <w:t>.</w:t>
      </w:r>
    </w:p>
    <w:p w14:paraId="14269BD9" w14:textId="484EFB90" w:rsidR="001370B8" w:rsidRPr="00C4046A" w:rsidRDefault="006C4B87" w:rsidP="0057664E">
      <w:pPr>
        <w:rPr>
          <w:lang w:eastAsia="de-DE"/>
        </w:rPr>
      </w:pPr>
      <w:r>
        <w:rPr>
          <w:lang w:eastAsia="de-DE"/>
        </w:rPr>
        <w:t xml:space="preserve">Folgende Symbole </w:t>
      </w:r>
      <w:r w:rsidR="009A2C53">
        <w:rPr>
          <w:lang w:eastAsia="de-DE"/>
        </w:rPr>
        <w:t xml:space="preserve">und Schriftzeichen </w:t>
      </w:r>
      <w:r>
        <w:rPr>
          <w:lang w:eastAsia="de-DE"/>
        </w:rPr>
        <w:t>zeigen, aus welcher Quelle</w:t>
      </w:r>
      <w:r w:rsidR="009F4670">
        <w:rPr>
          <w:lang w:eastAsia="de-DE"/>
        </w:rPr>
        <w:t xml:space="preserve"> folgende</w:t>
      </w:r>
      <w:r w:rsidR="00902690">
        <w:rPr>
          <w:lang w:eastAsia="de-DE"/>
        </w:rPr>
        <w:t xml:space="preserve">r Inhalt </w:t>
      </w:r>
      <w:r w:rsidR="00DB7191">
        <w:rPr>
          <w:lang w:eastAsia="de-DE"/>
        </w:rPr>
        <w:t>erzeugt</w:t>
      </w:r>
      <w:r w:rsidR="00902690">
        <w:rPr>
          <w:lang w:eastAsia="de-DE"/>
        </w:rPr>
        <w:t xml:space="preserve"> hat.</w:t>
      </w:r>
    </w:p>
    <w:p w14:paraId="7546C84F" w14:textId="2661114E" w:rsidR="00D25076" w:rsidRPr="00D25076" w:rsidRDefault="0057664E" w:rsidP="002702D5">
      <w:pPr>
        <w:pStyle w:val="BeschriftungTabelle"/>
      </w:pPr>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213813">
        <w:rPr>
          <w:noProof/>
          <w:highlight w:val="cyan"/>
        </w:rPr>
        <w:t>1</w:t>
      </w:r>
      <w:r w:rsidRPr="00116C96">
        <w:rPr>
          <w:highlight w:val="cyan"/>
        </w:rPr>
        <w:fldChar w:fldCharType="end"/>
      </w:r>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A94DAC"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r w:rsidRPr="00076F58">
              <w:rPr>
                <w:rFonts w:cs="Arial"/>
                <w:sz w:val="20"/>
                <w:szCs w:val="20"/>
                <w:lang w:eastAsia="de-DE"/>
              </w:rPr>
              <w:t>ChatGPT</w:t>
            </w:r>
          </w:p>
        </w:tc>
        <w:tc>
          <w:tcPr>
            <w:tcW w:w="1981" w:type="dxa"/>
          </w:tcPr>
          <w:p w14:paraId="1D1F7DFD" w14:textId="2D211668" w:rsidR="002702D5" w:rsidRPr="00076F58" w:rsidRDefault="002702D5" w:rsidP="006C3A08">
            <w:pPr>
              <w:jc w:val="center"/>
              <w:rPr>
                <w:rFonts w:cs="Arial"/>
                <w:sz w:val="20"/>
                <w:szCs w:val="20"/>
              </w:rPr>
            </w:pPr>
            <w:r w:rsidRPr="00076F58">
              <w:rPr>
                <w:rFonts w:cs="Arial"/>
                <w:sz w:val="20"/>
                <w:szCs w:val="20"/>
                <w:lang w:eastAsia="de-DE"/>
              </w:rPr>
              <w:t>Midjourney</w:t>
            </w:r>
          </w:p>
        </w:tc>
        <w:tc>
          <w:tcPr>
            <w:tcW w:w="1982" w:type="dxa"/>
          </w:tcPr>
          <w:p w14:paraId="5C311479" w14:textId="36D3F80D" w:rsidR="002702D5" w:rsidRPr="00076F58" w:rsidRDefault="002702D5" w:rsidP="006C3A08">
            <w:pPr>
              <w:jc w:val="center"/>
              <w:rPr>
                <w:rFonts w:cs="Arial"/>
                <w:sz w:val="20"/>
                <w:szCs w:val="20"/>
              </w:rPr>
            </w:pPr>
            <w:r w:rsidRPr="00076F58">
              <w:rPr>
                <w:rFonts w:cs="Arial"/>
                <w:sz w:val="20"/>
                <w:szCs w:val="20"/>
                <w:lang w:eastAsia="de-DE"/>
              </w:rPr>
              <w:t>PIFuHD</w:t>
            </w:r>
          </w:p>
        </w:tc>
      </w:tr>
      <w:tr w:rsidR="003A1FA4" w14:paraId="1A7934F4" w14:textId="77777777" w:rsidTr="00D02BE8">
        <w:tc>
          <w:tcPr>
            <w:tcW w:w="2122" w:type="dxa"/>
            <w:tcBorders>
              <w:bottom w:val="single" w:sz="4" w:space="0" w:color="auto"/>
            </w:tcBorders>
          </w:tcPr>
          <w:p w14:paraId="77378BCC" w14:textId="7C839593" w:rsidR="004E0FFE" w:rsidRDefault="004E0FFE" w:rsidP="004E0FFE">
            <w:pPr>
              <w:pStyle w:val="BilderBeschriftung"/>
              <w:rPr>
                <w:noProof/>
                <w:bdr w:val="none" w:sz="0" w:space="0" w:color="auto" w:frame="1"/>
              </w:rPr>
            </w:pPr>
            <w:bookmarkStart w:id="34" w:name="_Toc148874541"/>
            <w:r w:rsidRPr="00152485">
              <w:t xml:space="preserve">Abbildung </w:t>
            </w:r>
            <w:r w:rsidRPr="00152485">
              <w:fldChar w:fldCharType="begin"/>
            </w:r>
            <w:r w:rsidRPr="00152485">
              <w:instrText xml:space="preserve"> SEQ Abbildung \* ARABIC </w:instrText>
            </w:r>
            <w:r w:rsidRPr="00152485">
              <w:fldChar w:fldCharType="separate"/>
            </w:r>
            <w:r w:rsidR="007E715D">
              <w:rPr>
                <w:noProof/>
              </w:rPr>
              <w:t>1</w:t>
            </w:r>
            <w:r w:rsidRPr="00152485">
              <w:fldChar w:fldCharType="end"/>
            </w:r>
            <w:r w:rsidRPr="00152485">
              <w:t>: Symbol: Ein-Mann-Videospielentwickler</w:t>
            </w:r>
            <w:bookmarkEnd w:id="34"/>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55636A83" w:rsidR="002702D5" w:rsidRPr="00076F58" w:rsidRDefault="004E0FFE" w:rsidP="004E0FFE">
            <w:pPr>
              <w:pStyle w:val="QuelleBeschriftung"/>
              <w:rPr>
                <w:rFonts w:cs="Arial"/>
              </w:rPr>
            </w:pPr>
            <w:r>
              <w:t>Quelle: Grafik von Pinterest User Titán Televisor MAX</w:t>
            </w:r>
          </w:p>
        </w:tc>
        <w:tc>
          <w:tcPr>
            <w:tcW w:w="1842" w:type="dxa"/>
          </w:tcPr>
          <w:p w14:paraId="4F3DA316" w14:textId="2AA9ECF2" w:rsidR="0088793B" w:rsidRPr="0088793B" w:rsidRDefault="004E0FFE" w:rsidP="0088793B">
            <w:pPr>
              <w:pStyle w:val="BilderBeschriftung"/>
            </w:pPr>
            <w:bookmarkStart w:id="35" w:name="_Toc148874542"/>
            <w:r w:rsidRPr="00152485">
              <w:t xml:space="preserve">Abbildung </w:t>
            </w:r>
            <w:fldSimple w:instr=" SEQ Abbildung \* ARABIC ">
              <w:r w:rsidR="007E715D">
                <w:rPr>
                  <w:noProof/>
                </w:rPr>
                <w:t>2</w:t>
              </w:r>
            </w:fldSimple>
            <w:r w:rsidRPr="00152485">
              <w:t>: Symbol: ChatGPT</w:t>
            </w:r>
            <w:bookmarkEnd w:id="35"/>
          </w:p>
          <w:p w14:paraId="2260A399" w14:textId="77777777" w:rsidR="002D1F69" w:rsidRPr="002D1F69" w:rsidRDefault="002D1F69" w:rsidP="002D1F69">
            <w:pPr>
              <w:pStyle w:val="BilderBeschriftung"/>
              <w:rPr>
                <w:sz w:val="6"/>
                <w:szCs w:val="6"/>
              </w:rPr>
            </w:pPr>
          </w:p>
          <w:p w14:paraId="4FB491EF" w14:textId="77777777" w:rsidR="004E0FFE" w:rsidRDefault="00633181" w:rsidP="002E6C0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097E5CA3" w:rsidR="002702D5" w:rsidRPr="002D1F69" w:rsidRDefault="004E0FFE" w:rsidP="00841C55">
            <w:pPr>
              <w:pStyle w:val="QuelleBeschriftung"/>
            </w:pPr>
            <w:r w:rsidRPr="00F8335C">
              <w:t>Quelle: Vektorgrafik erstellt von Wikipedia User:Zhing'za zï Ïnin; Version vom 04. Sept. 2023; Urheber OpenAI,</w:t>
            </w:r>
          </w:p>
        </w:tc>
        <w:tc>
          <w:tcPr>
            <w:tcW w:w="1981" w:type="dxa"/>
          </w:tcPr>
          <w:p w14:paraId="252F5032" w14:textId="3FE239BC" w:rsidR="00E25978" w:rsidRPr="00415A47" w:rsidRDefault="004E0FFE" w:rsidP="002E6C09">
            <w:pPr>
              <w:pStyle w:val="BilderBeschriftung"/>
              <w:rPr>
                <w:sz w:val="2"/>
                <w:szCs w:val="2"/>
              </w:rPr>
            </w:pPr>
            <w:bookmarkStart w:id="36" w:name="_Toc148874543"/>
            <w:r w:rsidRPr="00152485">
              <w:t xml:space="preserve">Abbildung </w:t>
            </w:r>
            <w:fldSimple w:instr=" SEQ Abbildung \* ARABIC ">
              <w:r w:rsidR="007E715D">
                <w:rPr>
                  <w:noProof/>
                </w:rPr>
                <w:t>3</w:t>
              </w:r>
            </w:fldSimple>
            <w:r w:rsidRPr="00152485">
              <w:t>: Symbol: Midjourney</w:t>
            </w:r>
            <w:bookmarkEnd w:id="36"/>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633181" w:rsidRPr="008B6748" w:rsidRDefault="00633181" w:rsidP="006C3A08">
            <w:pPr>
              <w:jc w:val="center"/>
              <w:rPr>
                <w:rFonts w:cs="Arial"/>
                <w:sz w:val="2"/>
                <w:szCs w:val="2"/>
              </w:rPr>
            </w:pPr>
          </w:p>
          <w:p w14:paraId="41EA83E5" w14:textId="5AE3E1E5" w:rsidR="002702D5" w:rsidRPr="00286283" w:rsidRDefault="004E0FFE" w:rsidP="002E6C09">
            <w:pPr>
              <w:pStyle w:val="QuelleBeschriftung"/>
              <w:rPr>
                <w:rFonts w:cs="Arial"/>
              </w:rPr>
            </w:pPr>
            <w:r w:rsidRPr="00F8335C">
              <w:t xml:space="preserve">Quelle: </w:t>
            </w:r>
            <w:r w:rsidRPr="00F8335C">
              <w:t>Vektorgrafik erstellt von Wikipedia User:Zhing'za zï Ïnin; Version vom 11. Feb 2023; Urheber OpenAI,</w:t>
            </w:r>
          </w:p>
        </w:tc>
        <w:tc>
          <w:tcPr>
            <w:tcW w:w="1982" w:type="dxa"/>
          </w:tcPr>
          <w:p w14:paraId="30AAFA24" w14:textId="3990F8D0" w:rsidR="00972196" w:rsidRDefault="00972196" w:rsidP="004E7517">
            <w:pPr>
              <w:pStyle w:val="BilderBeschriftung"/>
              <w:rPr>
                <w:rFonts w:cs="Arial"/>
              </w:rPr>
            </w:pPr>
            <w:bookmarkStart w:id="37" w:name="_Toc148874544"/>
            <w:r w:rsidRPr="00152485">
              <w:t xml:space="preserve">Abbildung </w:t>
            </w:r>
            <w:fldSimple w:instr=" SEQ Abbildung \* ARABIC ">
              <w:r w:rsidR="007E715D">
                <w:rPr>
                  <w:noProof/>
                </w:rPr>
                <w:t>4</w:t>
              </w:r>
            </w:fldSimple>
            <w:r w:rsidRPr="00152485">
              <w:t>: Schriftzug:PIFuHD</w:t>
            </w:r>
            <w:bookmarkEnd w:id="37"/>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r w:rsidRPr="00076F58">
              <w:rPr>
                <w:rFonts w:cs="Arial"/>
                <w:sz w:val="20"/>
                <w:szCs w:val="20"/>
                <w:lang w:eastAsia="de-DE"/>
              </w:rPr>
              <w:t>PIFuHD</w:t>
            </w:r>
          </w:p>
          <w:p w14:paraId="036E7C62" w14:textId="77777777" w:rsidR="007D6A62" w:rsidRDefault="007D6A62" w:rsidP="004E7517">
            <w:pPr>
              <w:jc w:val="center"/>
              <w:rPr>
                <w:rFonts w:cs="Arial"/>
                <w:sz w:val="20"/>
                <w:szCs w:val="20"/>
                <w:lang w:eastAsia="de-DE"/>
              </w:rPr>
            </w:pPr>
          </w:p>
          <w:p w14:paraId="70153B55" w14:textId="7B55DD4D" w:rsidR="002E6C09" w:rsidRPr="0036066D" w:rsidRDefault="002E6C09" w:rsidP="007D6A62">
            <w:pPr>
              <w:pStyle w:val="QuelleBeschriftung"/>
            </w:pPr>
            <w:r w:rsidRPr="0055427B">
              <w:t>Quelle:</w:t>
            </w:r>
            <w:r w:rsidR="007D6A62" w:rsidRPr="007D6A62">
              <w:t xml:space="preserve"> </w:t>
            </w:r>
            <w:r w:rsidRPr="0055427B">
              <w:t>Eigener Schiftzug</w:t>
            </w:r>
          </w:p>
          <w:p w14:paraId="5CD2B511" w14:textId="2FF6F893" w:rsidR="002702D5" w:rsidRPr="00076F58" w:rsidRDefault="002702D5" w:rsidP="004E0FFE">
            <w:pPr>
              <w:rPr>
                <w:rFonts w:cs="Arial"/>
                <w:sz w:val="20"/>
                <w:szCs w:val="20"/>
              </w:rPr>
            </w:pPr>
          </w:p>
        </w:tc>
      </w:tr>
    </w:tbl>
    <w:p w14:paraId="76BC84D4" w14:textId="5F222734" w:rsidR="00040846" w:rsidRPr="00B43308" w:rsidRDefault="00075604" w:rsidP="00B43308">
      <w:pPr>
        <w:pStyle w:val="QuelleBeschriftung"/>
      </w:pPr>
      <w:r w:rsidRPr="00E324E7">
        <w:t xml:space="preserve">Quelle: </w:t>
      </w:r>
      <w:r w:rsidR="00A86EBB" w:rsidRPr="00A86EBB">
        <w:t>E</w:t>
      </w:r>
      <w:r w:rsidRPr="00A86EBB">
        <w:t>igene</w:t>
      </w:r>
      <w:r w:rsidRPr="00E324E7">
        <w:t xml:space="preserve"> Darstellung</w:t>
      </w:r>
    </w:p>
    <w:p w14:paraId="306678DB" w14:textId="5035E4EE" w:rsidR="002D058B" w:rsidRDefault="00496D2D" w:rsidP="00B43308">
      <w:pPr>
        <w:pStyle w:val="QuelleBeschriftung"/>
        <w:rPr>
          <w:rFonts w:cs="Arial"/>
        </w:rPr>
      </w:pPr>
      <w:r w:rsidRPr="00496D2D">
        <w:rPr>
          <w:highlight w:val="cyan"/>
        </w:rPr>
        <w:t>Quelle ChatGPT:</w:t>
      </w:r>
      <w:r>
        <w:t xml:space="preserve"> </w:t>
      </w:r>
      <w:hyperlink r:id="rId25" w:history="1">
        <w:r w:rsidRPr="00496D2D">
          <w:rPr>
            <w:rStyle w:val="Hyperlink"/>
            <w:rFonts w:cs="Arial"/>
          </w:rPr>
          <w:t>https://de.m.wikipedia.org/wiki/Datei:ChatGPT_logo.svg</w:t>
        </w:r>
      </w:hyperlink>
    </w:p>
    <w:p w14:paraId="262A0B23" w14:textId="77777777" w:rsidR="00496D2D" w:rsidRPr="00B43308" w:rsidRDefault="00496D2D" w:rsidP="00B43308">
      <w:pPr>
        <w:pStyle w:val="QuelleBeschriftung"/>
      </w:pPr>
    </w:p>
    <w:p w14:paraId="5826983E" w14:textId="5A0F1B55" w:rsidR="000352AC" w:rsidRDefault="00B54A22" w:rsidP="000835D5">
      <w:pPr>
        <w:rPr>
          <w:lang w:eastAsia="de-DE"/>
        </w:rPr>
      </w:pPr>
      <w:r>
        <w:t xml:space="preserve">Alle Prompts </w:t>
      </w:r>
      <w:r w:rsidR="0047029F">
        <w:t xml:space="preserve">für </w:t>
      </w:r>
      <w:r>
        <w:t xml:space="preserve">ChatGPT und Midjourney </w:t>
      </w:r>
      <w:r w:rsidR="0047029F">
        <w:t>sind in ihrere Form unverändert in dieser Bache</w:t>
      </w:r>
      <w:r w:rsidR="007B200D">
        <w:t xml:space="preserve">lorthesis abgebildet. Die Prompts beinhalten Rechtschreibfehler und </w:t>
      </w:r>
      <w:r w:rsidR="005E201C">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8" w:name="_Toc148908598"/>
      <w:r>
        <w:rPr>
          <w:lang w:eastAsia="de-DE"/>
        </w:rPr>
        <w:t>Entwicklung der</w:t>
      </w:r>
      <w:r w:rsidR="003638AA">
        <w:rPr>
          <w:lang w:eastAsia="de-DE"/>
        </w:rPr>
        <w:t xml:space="preserve"> Spieleidee mit Hilfe von ChatGPT</w:t>
      </w:r>
      <w:bookmarkEnd w:id="38"/>
    </w:p>
    <w:p w14:paraId="0A2DEAAF" w14:textId="6D22ED7B" w:rsidR="00BC33D7" w:rsidRPr="00BC33D7" w:rsidRDefault="00BC33D7" w:rsidP="007826BF">
      <w:pPr>
        <w:rPr>
          <w:rFonts w:ascii="Times New Roman" w:hAnsi="Times New Roman" w:cs="Times New Roman"/>
          <w:sz w:val="24"/>
          <w:szCs w:val="24"/>
          <w:lang w:eastAsia="de-DE"/>
        </w:rPr>
      </w:pPr>
      <w:r w:rsidRPr="00BC33D7">
        <w:rPr>
          <w:lang w:eastAsia="de-DE"/>
        </w:rPr>
        <w:t>Eine Schlüsselressource der Zukunft ist Kreativität. Kreativität kann mit Kreativitätstechniken gefördert werden, wie zum Beispiel mit Mindmapping, Brainstorming oder der Walt Disney Methode. Ziel dieser Kreativtechniken ist es, neue Ideen zu generieren</w:t>
      </w:r>
      <w:r w:rsidR="00976C8A" w:rsidRPr="00C70068">
        <w:rPr>
          <w:highlight w:val="yellow"/>
          <w:lang w:eastAsia="de-DE"/>
        </w:rPr>
        <w:t>[</w:t>
      </w:r>
      <w:r w:rsidR="00976C8A" w:rsidRPr="00C70068">
        <w:rPr>
          <w:highlight w:val="yellow"/>
          <w:lang w:eastAsia="de-DE"/>
        </w:rPr>
        <w:t>mai-2021</w:t>
      </w:r>
      <w:r w:rsidR="00976C8A" w:rsidRPr="00C70068">
        <w:rPr>
          <w:highlight w:val="yellow"/>
          <w:lang w:eastAsia="de-DE"/>
        </w:rPr>
        <w:t>]</w:t>
      </w:r>
      <w:r w:rsidRPr="00C70068">
        <w:rPr>
          <w:highlight w:val="yellow"/>
          <w:lang w:eastAsia="de-DE"/>
        </w:rPr>
        <w:t>.</w:t>
      </w:r>
    </w:p>
    <w:p w14:paraId="1E90E7C9" w14:textId="77777777" w:rsidR="00BC33D7" w:rsidRDefault="00BC33D7" w:rsidP="007826BF">
      <w:pPr>
        <w:rPr>
          <w:lang w:eastAsia="de-DE"/>
        </w:rPr>
      </w:pPr>
      <w:r w:rsidRPr="00BC33D7">
        <w:rPr>
          <w:lang w:eastAsia="de-DE"/>
        </w:rPr>
        <w:t>In diesem Experiment wird eine weitere Kreativtechnik verwendet, um die Spielidee zu entwickeln - das Nutzen eines KI-Systems. Um genau zu werden, wird ChatGPT dazu verwendet, ein Thema für Videospiele zu finden.</w:t>
      </w:r>
    </w:p>
    <w:p w14:paraId="0C0AA5BC" w14:textId="2A728914" w:rsidR="00AB0D8D" w:rsidRPr="00BC33D7" w:rsidRDefault="00D20F93" w:rsidP="00D20F93">
      <w:pPr>
        <w:rPr>
          <w:lang w:eastAsia="de-DE"/>
        </w:rPr>
      </w:pPr>
      <w:r w:rsidRPr="00D20F93">
        <w:rPr>
          <w:lang w:eastAsia="de-DE"/>
        </w:rPr>
        <w:t>Hierfür wird ChatGPT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7E715D" w:rsidRPr="00C4046A">
        <w:t xml:space="preserve">Tabelle </w:t>
      </w:r>
      <w:r w:rsidR="007E715D">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8E0DB7" w:rsidRDefault="008E0DB7" w:rsidP="00251B6A">
      <w:pPr>
        <w:pStyle w:val="BeschriftungTabelle"/>
      </w:pPr>
      <w:bookmarkStart w:id="39" w:name="_Ref148868379"/>
      <w:bookmarkStart w:id="40" w:name="_Ref148868728"/>
      <w:r w:rsidRPr="00C4046A">
        <w:t xml:space="preserve">Tabelle </w:t>
      </w:r>
      <w:fldSimple w:instr=" SEQ Tabelle \* ARABIC ">
        <w:r w:rsidR="00213813">
          <w:rPr>
            <w:noProof/>
          </w:rPr>
          <w:t>2</w:t>
        </w:r>
      </w:fldSimple>
      <w:bookmarkEnd w:id="40"/>
      <w:r w:rsidRPr="00C4046A">
        <w:t>:</w:t>
      </w:r>
      <w:r>
        <w:t xml:space="preserve"> </w:t>
      </w:r>
      <w:r w:rsidRPr="0044732F">
        <w:t xml:space="preserve">Die ersten </w:t>
      </w:r>
      <w:r w:rsidR="00C7774D">
        <w:t xml:space="preserve">fünf </w:t>
      </w:r>
      <w:r w:rsidR="00DC4559">
        <w:t>Themenv</w:t>
      </w:r>
      <w:r w:rsidRPr="0044732F">
        <w:t>orschläge von ChatGPT</w:t>
      </w:r>
      <w:bookmarkEnd w:id="39"/>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3F6A5EFC">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nenn mir bitte 5 große Themen in der Deutschen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E11E8F">
      <w:pPr>
        <w:pStyle w:val="QuelleBeschriftung"/>
      </w:pPr>
      <w:r w:rsidRPr="00716AA8">
        <w:t>Quelle</w:t>
      </w:r>
      <w:r w:rsidR="002E70EB">
        <w:t xml:space="preserve">: </w:t>
      </w:r>
      <w:r w:rsidR="00EA06EB">
        <w:t>E</w:t>
      </w:r>
      <w:r w:rsidR="002E70EB">
        <w:t>igene Darstellung, in Anlehnung an ChatGPT</w:t>
      </w:r>
    </w:p>
    <w:p w14:paraId="1CD6C30C" w14:textId="787A61DC" w:rsidR="00BC33D7" w:rsidRPr="009A303E" w:rsidRDefault="00BC33D7" w:rsidP="00D14075">
      <w:r w:rsidRPr="00BC33D7">
        <w:t xml:space="preserve">Da die ersten fünf Ideen von ChatGPT nicht zufriedenstellend sind, wird ChatGPT </w:t>
      </w:r>
      <w:r w:rsidR="005C4BFB">
        <w:t xml:space="preserve">erneut </w:t>
      </w:r>
      <w:r w:rsidRPr="00BC33D7">
        <w:t>aufgefordert, fünf weitere Themen auszugeben.</w:t>
      </w:r>
      <w:r w:rsidR="00CA0187">
        <w:t xml:space="preserve"> </w:t>
      </w:r>
      <w:r w:rsidR="00754955">
        <w:t xml:space="preserve">Der Prompt und </w:t>
      </w:r>
      <w:r w:rsidR="00754955">
        <w:t xml:space="preserve">die </w:t>
      </w:r>
      <w:r w:rsidR="00CA0187">
        <w:t>weiteren</w:t>
      </w:r>
      <w:r w:rsidR="00CA0187">
        <w:t xml:space="preserve"> fünf </w:t>
      </w:r>
      <w:r w:rsidR="00290BED">
        <w:t>Themen,</w:t>
      </w:r>
      <w:r w:rsidR="00CA0187">
        <w:t xml:space="preserve"> </w:t>
      </w:r>
      <w:r w:rsidR="00754955">
        <w:t xml:space="preserve">die von ChatGPT </w:t>
      </w:r>
      <w:r w:rsidR="00583CCE">
        <w:t xml:space="preserve">vorgeschlagen werden, sind in </w:t>
      </w:r>
      <w:r w:rsidR="00D96BF0">
        <w:fldChar w:fldCharType="begin"/>
      </w:r>
      <w:r w:rsidR="00D96BF0">
        <w:instrText xml:space="preserve"> REF _Ref148868984 \h </w:instrText>
      </w:r>
      <w:r w:rsidR="00D96BF0">
        <w:fldChar w:fldCharType="separate"/>
      </w:r>
      <w:r w:rsidR="007E715D" w:rsidRPr="00C4046A">
        <w:t xml:space="preserve">Tabelle </w:t>
      </w:r>
      <w:r w:rsidR="007E715D">
        <w:rPr>
          <w:noProof/>
        </w:rPr>
        <w:t>3</w:t>
      </w:r>
      <w:r w:rsidR="00D96BF0">
        <w:fldChar w:fldCharType="end"/>
      </w:r>
      <w:r w:rsidR="00D96BF0">
        <w:t xml:space="preserve"> zu sehen.</w:t>
      </w:r>
    </w:p>
    <w:p w14:paraId="18BB6645" w14:textId="2D4206C1" w:rsidR="00C7774D" w:rsidRDefault="00C7774D" w:rsidP="001D0309">
      <w:pPr>
        <w:pStyle w:val="BeschriftungTabelle"/>
      </w:pPr>
      <w:bookmarkStart w:id="41" w:name="_Ref148868984"/>
      <w:r w:rsidRPr="00C4046A">
        <w:t xml:space="preserve">Tabelle </w:t>
      </w:r>
      <w:fldSimple w:instr=" SEQ Tabelle \* ARABIC ">
        <w:r w:rsidR="00213813">
          <w:rPr>
            <w:noProof/>
          </w:rPr>
          <w:t>3</w:t>
        </w:r>
      </w:fldSimple>
      <w:bookmarkEnd w:id="41"/>
      <w:r w:rsidRPr="00C4046A">
        <w:t xml:space="preserve">: </w:t>
      </w:r>
      <w:r w:rsidRPr="00A17EA3">
        <w:t xml:space="preserve">Die </w:t>
      </w:r>
      <w:r>
        <w:t>zweiten fünf</w:t>
      </w:r>
      <w:r w:rsidRPr="00A17EA3">
        <w:t xml:space="preserve"> </w:t>
      </w:r>
      <w:r w:rsidR="001973A6">
        <w:t>Themenv</w:t>
      </w:r>
      <w:r w:rsidRPr="00A17EA3">
        <w:t>orschläge von ChatGPT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4A411FB6">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r w:rsidRPr="00EA06EB">
              <w:rPr>
                <w:sz w:val="20"/>
                <w:szCs w:val="20"/>
                <w:lang w:eastAsia="de-DE"/>
              </w:rPr>
              <w:t>nen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3. Die Bismarcksche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4. Der Erste Weltkrieg und die Weimarer Republik: Die Niederlage im Ersten Weltkrieg und die darauf folgende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B447ED">
      <w:pPr>
        <w:pStyle w:val="QuelleBeschriftung"/>
      </w:pPr>
      <w:r w:rsidRPr="00B447ED">
        <w:t>Quelle</w:t>
      </w:r>
      <w:r>
        <w:rPr>
          <w:rFonts w:ascii="Times New Roman" w:hAnsi="Times New Roman"/>
          <w:sz w:val="24"/>
          <w:szCs w:val="24"/>
        </w:rPr>
        <w:t xml:space="preserve">: </w:t>
      </w:r>
      <w:r w:rsidR="00751DAB">
        <w:t>E</w:t>
      </w:r>
      <w:r w:rsidR="00B447ED">
        <w:t>igene Darstellung, in Anlehnung an ChatGPT</w:t>
      </w:r>
    </w:p>
    <w:p w14:paraId="7DCABFC8" w14:textId="488E818B" w:rsidR="00BC33D7" w:rsidRPr="00BC33D7" w:rsidRDefault="00BC33D7" w:rsidP="007826BF">
      <w:pPr>
        <w:rPr>
          <w:rFonts w:ascii="Times New Roman" w:hAnsi="Times New Roman" w:cs="Times New Roman"/>
          <w:sz w:val="24"/>
          <w:szCs w:val="24"/>
          <w:lang w:eastAsia="de-DE"/>
        </w:rPr>
      </w:pPr>
      <w:r w:rsidRPr="00BC33D7">
        <w:rPr>
          <w:lang w:eastAsia="de-DE"/>
        </w:rPr>
        <w:t xml:space="preserve">Der Ausgabe nach zu urteilen, besitzt ChatGPT eine gewisse Datenmenge über die </w:t>
      </w:r>
      <w:r w:rsidR="00F40A96" w:rsidRPr="00BC33D7">
        <w:rPr>
          <w:lang w:eastAsia="de-DE"/>
        </w:rPr>
        <w:t>deutsche</w:t>
      </w:r>
      <w:r w:rsidRPr="00BC33D7">
        <w:rPr>
          <w:lang w:eastAsia="de-DE"/>
        </w:rPr>
        <w:t xml:space="preserve"> Geschichte. Denn alle zehn Themen, die ChatGPT vorgeschlagen hat, sind vor dem Zweiten Weltkrieg vorgekommen. Als Ein-Mann-Videospielentwickler ist es nun möglich, aus diesen zehn vorgeschlagenen Themen ein Videospiel zu entwickeln. Die Entscheidung fällt auf </w:t>
      </w:r>
      <w:r w:rsidR="00647710">
        <w:rPr>
          <w:lang w:eastAsia="de-DE"/>
        </w:rPr>
        <w:t xml:space="preserve">das zweite Thema </w:t>
      </w:r>
      <w:r w:rsidRPr="00BC33D7">
        <w:rPr>
          <w:lang w:eastAsia="de-DE"/>
        </w:rPr>
        <w:t>der ersten Ausgabe</w:t>
      </w:r>
      <w:r w:rsidR="00052D64">
        <w:rPr>
          <w:lang w:eastAsia="de-DE"/>
        </w:rPr>
        <w:t xml:space="preserve"> von ChatGPt</w:t>
      </w:r>
      <w:r w:rsidRPr="00BC33D7">
        <w:rPr>
          <w:lang w:eastAsia="de-DE"/>
        </w:rPr>
        <w:t>: Die Reformation, mit Martin Luther als spielbare Hauptfigur.</w:t>
      </w:r>
    </w:p>
    <w:p w14:paraId="4C3D7628" w14:textId="4ECAB9AC"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Bachelorthesis ist es nicht möglich ein komplettes Videospiel zu entwickeln, was das Leben von Martin Luther widerspiegelt, deshalb liegt die Konzentration auf die Entwicklung </w:t>
      </w:r>
      <w:r w:rsidR="00E51868" w:rsidRPr="00BC33D7">
        <w:rPr>
          <w:lang w:eastAsia="de-DE"/>
        </w:rPr>
        <w:t>eines 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Martin Luther</w:t>
      </w:r>
      <w:r w:rsidR="004A5FF3">
        <w:rPr>
          <w:lang w:eastAsia="de-DE"/>
        </w:rPr>
        <w:t xml:space="preserve"> als Spielbare Hauptfigur</w:t>
      </w:r>
      <w:r w:rsidRPr="00BC33D7">
        <w:rPr>
          <w:lang w:eastAsia="de-DE"/>
        </w:rPr>
        <w:t xml:space="preserve"> und NPCs bestehen.</w:t>
      </w:r>
      <w:r w:rsidR="00F32F78">
        <w:rPr>
          <w:lang w:eastAsia="de-DE"/>
        </w:rPr>
        <w:t xml:space="preserve"> </w:t>
      </w:r>
      <w:r w:rsidRPr="00BC33D7">
        <w:rPr>
          <w:lang w:eastAsia="de-DE"/>
        </w:rPr>
        <w:t>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10F44B02"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Bachelorthesis ein eigenes Unterkapitel, in dem die Entwicklung des jeweiligen Meilensteins gezeigt wird.</w:t>
      </w:r>
    </w:p>
    <w:p w14:paraId="54E8FC1A" w14:textId="1BEAA1F1" w:rsidR="00265378" w:rsidRDefault="00265378" w:rsidP="002249C3">
      <w:pPr>
        <w:pStyle w:val="berschrift2"/>
      </w:pPr>
      <w:bookmarkStart w:id="42" w:name="_Toc148908599"/>
      <w:r w:rsidRPr="006E6140">
        <w:t>Meilenstein: Hauptfigur</w:t>
      </w:r>
      <w:bookmarkEnd w:id="42"/>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3" w:name="_Ref148872284"/>
      <w:bookmarkStart w:id="44" w:name="_Toc148874545"/>
      <w:r>
        <w:t xml:space="preserve">Abbildung </w:t>
      </w:r>
      <w:fldSimple w:instr=" SEQ Abbildung \* ARABIC ">
        <w:r w:rsidR="007E715D">
          <w:rPr>
            <w:noProof/>
          </w:rPr>
          <w:t>5</w:t>
        </w:r>
      </w:fldSimple>
      <w:bookmarkEnd w:id="43"/>
      <w:r>
        <w:t>: Hautfigur Martin Luther in der Unreal Engine 5</w:t>
      </w:r>
      <w:bookmarkEnd w:id="44"/>
      <w:r w:rsidR="00CF37E8">
        <w:t xml:space="preserve">, </w:t>
      </w:r>
    </w:p>
    <w:p w14:paraId="6B3C6D18" w14:textId="010D2309" w:rsidR="000F09CA"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7E715D">
        <w:t xml:space="preserve">Abbildung </w:t>
      </w:r>
      <w:r w:rsidR="007E715D">
        <w:rPr>
          <w:noProof/>
        </w:rPr>
        <w:t>5</w:t>
      </w:r>
      <w:r>
        <w:rPr>
          <w:lang w:eastAsia="de-DE"/>
        </w:rPr>
        <w:fldChar w:fldCharType="end"/>
      </w:r>
      <w:r>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ChatGPT, Midjourney und PIFuHD entwickelt. Weitere </w:t>
      </w:r>
      <w:r w:rsidR="00E07043" w:rsidRPr="006850BB">
        <w:rPr>
          <w:lang w:eastAsia="de-DE"/>
        </w:rPr>
        <w:t>Technologien,</w:t>
      </w:r>
      <w:r w:rsidR="006850BB" w:rsidRPr="006850BB">
        <w:rPr>
          <w:lang w:eastAsia="de-DE"/>
        </w:rPr>
        <w:t xml:space="preserve"> die verwendet wurden für die Entwicklung der Hauptfigur, sind Blender und Google-Collab.</w:t>
      </w:r>
      <w:r w:rsidR="00EF1792" w:rsidRPr="00EF1792">
        <w:t xml:space="preserve"> </w:t>
      </w:r>
    </w:p>
    <w:p w14:paraId="4D3EE20E" w14:textId="50773FB2" w:rsidR="006850BB" w:rsidRDefault="00EF1792" w:rsidP="00EF1792">
      <w:pPr>
        <w:pStyle w:val="BeschriftungTabelle"/>
      </w:pPr>
      <w:r>
        <w:t xml:space="preserve">Tabelle </w:t>
      </w:r>
      <w:r>
        <w:fldChar w:fldCharType="begin"/>
      </w:r>
      <w:r>
        <w:instrText xml:space="preserve"> SEQ Tabelle \* ARABIC </w:instrText>
      </w:r>
      <w:r>
        <w:fldChar w:fldCharType="separate"/>
      </w:r>
      <w:r w:rsidR="00213813">
        <w:rPr>
          <w:noProof/>
        </w:rPr>
        <w:t>4</w:t>
      </w:r>
      <w:r>
        <w:fldChar w:fldCharType="end"/>
      </w:r>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Das Ziel ist, ChatGPT dazu zu bringen, einen Prompt für Midjourney zu generieren, welche Bilder für PIFuHD erzeugt.</w:t>
      </w:r>
      <w:r w:rsidR="002B604D">
        <w:rPr>
          <w:rFonts w:ascii="Times New Roman" w:hAnsi="Times New Roman" w:cs="Times New Roman"/>
          <w:sz w:val="24"/>
          <w:szCs w:val="24"/>
          <w:lang w:eastAsia="de-DE"/>
        </w:rPr>
        <w:t xml:space="preserve"> </w:t>
      </w:r>
      <w:r w:rsidRPr="006850BB">
        <w:rPr>
          <w:lang w:eastAsia="de-DE"/>
        </w:rPr>
        <w:t>Die Entwicklung der Hauptfigur beginnt in dem ChatGPT um eine Beschreibung der Hauptfigur Martin Luther aufgefordert wird. Außerdem wird in dem Prompt angegeben, dass die Ausgabe von ChatGPT als Prompt fur Midjourney verwendet wird. Zusätzlich sollen die von Midjourney generierten Bilder PIFuHD kompatibel sein.</w:t>
      </w:r>
    </w:p>
    <w:p w14:paraId="3223D069" w14:textId="36CF6291" w:rsidR="00E55776" w:rsidRDefault="00E55776" w:rsidP="00E55776">
      <w:pPr>
        <w:pStyle w:val="BeschriftungTabelle"/>
      </w:pPr>
      <w:bookmarkStart w:id="45" w:name="_Ref148876979"/>
      <w:bookmarkStart w:id="46" w:name="_Ref148876994"/>
      <w:bookmarkStart w:id="47" w:name="_Ref148877088"/>
      <w:r>
        <w:t>Tabelle</w:t>
      </w:r>
      <w:bookmarkEnd w:id="46"/>
      <w:r>
        <w:t xml:space="preserve"> </w:t>
      </w:r>
      <w:fldSimple w:instr=" SEQ Tabelle \* ARABIC ">
        <w:r w:rsidR="00213813">
          <w:rPr>
            <w:noProof/>
          </w:rPr>
          <w:t>5</w:t>
        </w:r>
      </w:fldSimple>
      <w:bookmarkEnd w:id="47"/>
      <w:r>
        <w:t xml:space="preserve">: </w:t>
      </w:r>
      <w:r w:rsidR="00DE1398">
        <w:t xml:space="preserve">ChatGPT: </w:t>
      </w:r>
      <w:r>
        <w:t>Erster Versuch zur Erstellung eines Prompts für Midjourney</w:t>
      </w:r>
      <w:bookmarkEnd w:id="45"/>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348415B2">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Bitte schreib mir ein prompt für midjourney um eine vorlage zu bekommen die ich in PIFuHD benutzen kann. Die Person soll martin luther ähnlich sehen.</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aussieht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igene Darstellung, in Anlehnung an ChatGPT</w:t>
      </w:r>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Der erste Promt für ChatGPT dient dazu herauszufinden, ob ChatGPT Prompts für Midjourney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7E715D">
        <w:t xml:space="preserve">Tabelle </w:t>
      </w:r>
      <w:r w:rsidR="007E715D">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Midjourney nicht zu empfehlen ist. Es ist möglich, Prompts auf deutsch für Midjourney zu verfassen, dafür ist die Wahrscheinlichkeit höher, eine falsche Interpretation zu bekommen. Denn Englisch ist Midjourneys Hauptsprache</w:t>
      </w:r>
      <w:r w:rsidR="00ED23E8" w:rsidRPr="00ED23E8">
        <w:rPr>
          <w:highlight w:val="yellow"/>
          <w:lang w:eastAsia="de-DE"/>
        </w:rPr>
        <w:t>[</w:t>
      </w:r>
      <w:r w:rsidR="00ED23E8" w:rsidRPr="00ED23E8">
        <w:rPr>
          <w:highlight w:val="yellow"/>
          <w:lang w:eastAsia="de-DE"/>
        </w:rPr>
        <w:t>luber-2023</w:t>
      </w:r>
      <w:r w:rsidR="00ED23E8" w:rsidRPr="00ED23E8">
        <w:rPr>
          <w:highlight w:val="yellow"/>
          <w:lang w:eastAsia="de-DE"/>
        </w:rPr>
        <w:t>]</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t xml:space="preserve">Durch einen Prompt zur </w:t>
      </w:r>
      <w:r w:rsidR="008841AD" w:rsidRPr="006850BB">
        <w:rPr>
          <w:lang w:eastAsia="de-DE"/>
        </w:rPr>
        <w:t>Übersetzung</w:t>
      </w:r>
      <w:r w:rsidRPr="006850BB">
        <w:rPr>
          <w:lang w:eastAsia="de-DE"/>
        </w:rPr>
        <w:t>, wird der vorige Prompt von ChatGPT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Übersetung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7E715D">
        <w:t xml:space="preserve">Tabelle </w:t>
      </w:r>
      <w:r w:rsidR="007E715D">
        <w:rPr>
          <w:noProof/>
        </w:rPr>
        <w:t>6</w:t>
      </w:r>
      <w:r w:rsidR="004001B2">
        <w:rPr>
          <w:lang w:eastAsia="de-DE"/>
        </w:rPr>
        <w:fldChar w:fldCharType="end"/>
      </w:r>
      <w:r w:rsidR="004001B2">
        <w:rPr>
          <w:lang w:eastAsia="de-DE"/>
        </w:rPr>
        <w:t xml:space="preserve"> </w:t>
      </w:r>
      <w:r w:rsidR="006F21CB">
        <w:rPr>
          <w:lang w:eastAsia="de-DE"/>
        </w:rPr>
        <w:t>zu betrachten.</w:t>
      </w:r>
    </w:p>
    <w:p w14:paraId="63EF0077" w14:textId="6BAAB3FE" w:rsidR="00F82A56" w:rsidRDefault="00F82A56" w:rsidP="00F82A56">
      <w:pPr>
        <w:pStyle w:val="BeschriftungTabelle"/>
      </w:pPr>
      <w:bookmarkStart w:id="48" w:name="_Ref148877532"/>
      <w:bookmarkStart w:id="49" w:name="_Ref148877617"/>
      <w:r>
        <w:t>Tabelle</w:t>
      </w:r>
      <w:bookmarkEnd w:id="48"/>
      <w:r>
        <w:t xml:space="preserve"> </w:t>
      </w:r>
      <w:fldSimple w:instr=" SEQ Tabelle \* ARABIC ">
        <w:r w:rsidR="00213813">
          <w:rPr>
            <w:noProof/>
          </w:rPr>
          <w:t>6</w:t>
        </w:r>
      </w:fldSimple>
      <w:bookmarkEnd w:id="49"/>
      <w:r>
        <w:t xml:space="preserve">: </w:t>
      </w:r>
      <w:r w:rsidR="00C55FC3">
        <w:t xml:space="preserve">ChatGPT: </w:t>
      </w:r>
      <w:r>
        <w:t xml:space="preserve">Übersetzung des vorherigen Promps </w:t>
      </w:r>
      <w:r>
        <w:rPr>
          <w:noProof/>
        </w:rPr>
        <w:t>von ChatGPT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1A150C43">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r w:rsidRPr="00F07392">
              <w:rPr>
                <w:sz w:val="20"/>
                <w:szCs w:val="20"/>
                <w:lang w:eastAsia="de-DE"/>
              </w:rPr>
              <w:t>auf englisch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"Martin Luther working on his Bible translation"</w:t>
            </w:r>
          </w:p>
          <w:p w14:paraId="388D1948"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similar to the historical depiction of the famous reformer and that he is wearing typical clothing of that time.</w:t>
            </w:r>
          </w:p>
        </w:tc>
      </w:tr>
    </w:tbl>
    <w:p w14:paraId="7909AD86" w14:textId="76370A1E" w:rsidR="00F82A56" w:rsidRDefault="00F82A56" w:rsidP="00F82A56">
      <w:pPr>
        <w:pStyle w:val="QuelleBeschriftung"/>
      </w:pPr>
      <w:r>
        <w:t>Quelle: eigene Darstellung, in Anlehnung an ChatGPT</w:t>
      </w:r>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Midjourney mit Hilfe von Kopieren und Einfügen übergeben. Midjourney hat </w:t>
      </w:r>
      <w:r w:rsidR="00286696" w:rsidRPr="006850BB">
        <w:rPr>
          <w:lang w:eastAsia="de-DE"/>
        </w:rPr>
        <w:t>mit diesem Prompt</w:t>
      </w:r>
      <w:r w:rsidRPr="006850BB">
        <w:rPr>
          <w:lang w:eastAsia="de-DE"/>
        </w:rPr>
        <w:t xml:space="preserve"> folgendes Bild generiert.</w:t>
      </w:r>
    </w:p>
    <w:p w14:paraId="3DAB3657" w14:textId="654F0110" w:rsidR="001E6234" w:rsidRDefault="001E6234" w:rsidP="0010295F">
      <w:pPr>
        <w:pStyle w:val="BilderBeschriftung"/>
      </w:pPr>
      <w:bookmarkStart w:id="50" w:name="_Ref148878557"/>
      <w:bookmarkStart w:id="51" w:name="_Ref148878572"/>
      <w:r>
        <w:t xml:space="preserve">Abbildung </w:t>
      </w:r>
      <w:fldSimple w:instr=" SEQ Abbildung \* ARABIC ">
        <w:r w:rsidR="007E715D">
          <w:rPr>
            <w:noProof/>
          </w:rPr>
          <w:t>6</w:t>
        </w:r>
      </w:fldSimple>
      <w:bookmarkEnd w:id="51"/>
      <w:r>
        <w:t xml:space="preserve">: </w:t>
      </w:r>
      <w:r w:rsidRPr="00727028">
        <w:t>Midjourney</w:t>
      </w:r>
      <w:r w:rsidR="00311886">
        <w:t>:</w:t>
      </w:r>
      <w:r w:rsidRPr="00727028">
        <w:t xml:space="preserve"> Erster Versuch</w:t>
      </w:r>
      <w:r>
        <w:t xml:space="preserve"> Martin Luther</w:t>
      </w:r>
      <w:bookmarkEnd w:id="50"/>
      <w:r w:rsidR="00311886">
        <w:t xml:space="preserve"> Prompt von ChatGPT</w:t>
      </w:r>
    </w:p>
    <w:p w14:paraId="32EFCBD8" w14:textId="614459E6" w:rsid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Default="001E6234" w:rsidP="0010295F">
      <w:pPr>
        <w:pStyle w:val="QuelleBeschriftung"/>
      </w:pPr>
      <w:r w:rsidRPr="0010295F">
        <w:t>Q</w:t>
      </w:r>
      <w:r w:rsidR="0048057A" w:rsidRPr="0010295F">
        <w:t>ue</w:t>
      </w:r>
      <w:r w:rsidR="00160279" w:rsidRPr="0010295F">
        <w:t>lle: Midjourney</w:t>
      </w:r>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t xml:space="preserve">Das </w:t>
      </w:r>
      <w:r w:rsidR="00A16242" w:rsidRPr="006850BB">
        <w:rPr>
          <w:lang w:eastAsia="de-DE"/>
        </w:rPr>
        <w:t>Ergebnis,</w:t>
      </w:r>
      <w:r w:rsidRPr="006850BB">
        <w:rPr>
          <w:lang w:eastAsia="de-DE"/>
        </w:rPr>
        <w:t xml:space="preserve"> von dem ins Englische übersetzte Prompt zeigt</w:t>
      </w:r>
      <w:r w:rsidR="00D07485">
        <w:rPr>
          <w:lang w:eastAsia="de-DE"/>
        </w:rPr>
        <w:t xml:space="preserve">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7E715D">
        <w:t xml:space="preserve">Abbildung </w:t>
      </w:r>
      <w:r w:rsidR="007E715D">
        <w:rPr>
          <w:noProof/>
        </w:rPr>
        <w:t>6</w:t>
      </w:r>
      <w:r w:rsidR="00C61EB1">
        <w:rPr>
          <w:lang w:eastAsia="de-DE"/>
        </w:rPr>
        <w:fldChar w:fldCharType="end"/>
      </w:r>
      <w:r w:rsidR="00C61EB1">
        <w:rPr>
          <w:lang w:eastAsia="de-DE"/>
        </w:rPr>
        <w:t>.</w:t>
      </w:r>
      <w:r w:rsidR="00C71C68">
        <w:rPr>
          <w:lang w:eastAsia="de-DE"/>
        </w:rPr>
        <w:t xml:space="preserve"> 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7E715D">
        <w:t xml:space="preserve">Abbildung </w:t>
      </w:r>
      <w:r w:rsidR="007E715D">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 xml:space="preserve">werden, </w:t>
      </w:r>
      <w:r w:rsidRPr="006850BB">
        <w:rPr>
          <w:lang w:eastAsia="de-DE"/>
        </w:rPr>
        <w:t xml:space="preserve">das Midjourney Prompts </w:t>
      </w:r>
      <w:r w:rsidR="00717508">
        <w:rPr>
          <w:lang w:eastAsia="de-DE"/>
        </w:rPr>
        <w:t xml:space="preserve">solcher Art umgehen kann und </w:t>
      </w:r>
      <w:r w:rsidRPr="006850BB">
        <w:rPr>
          <w:lang w:eastAsia="de-DE"/>
        </w:rPr>
        <w:t>richtig Interpretiert</w:t>
      </w:r>
      <w:r w:rsidR="006C6CB7">
        <w:rPr>
          <w:lang w:eastAsia="de-DE"/>
        </w:rPr>
        <w:t xml:space="preserve">, aber </w:t>
      </w:r>
      <w:r w:rsidR="003765DF">
        <w:rPr>
          <w:lang w:eastAsia="de-DE"/>
        </w:rPr>
        <w:t>dieses Ergebnis ist nicht für PIFuHD zu verwenden.</w:t>
      </w:r>
    </w:p>
    <w:p w14:paraId="77EE39C7" w14:textId="15E9AF82" w:rsidR="00D571FC" w:rsidRDefault="00E711CA" w:rsidP="00B94914">
      <w:pPr>
        <w:rPr>
          <w:lang w:eastAsia="de-DE"/>
        </w:rPr>
      </w:pPr>
      <w:r>
        <w:rPr>
          <w:lang w:eastAsia="de-DE"/>
        </w:rPr>
        <w:t>Ziel ist es eine Vorlage für PIFuHD zu bekommen</w:t>
      </w:r>
      <w:r w:rsidR="00361D8A">
        <w:rPr>
          <w:lang w:eastAsia="de-DE"/>
        </w:rPr>
        <w:t>. PIFuHD</w:t>
      </w:r>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r w:rsidR="0027439D">
        <w:rPr>
          <w:lang w:eastAsia="de-DE"/>
        </w:rPr>
        <w:t>Tips</w:t>
      </w:r>
      <w:r w:rsidR="008C250C">
        <w:rPr>
          <w:lang w:eastAsia="de-DE"/>
        </w:rPr>
        <w:t xml:space="preserve"> für die Bilder werden von PIFuHD</w:t>
      </w:r>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Hochauflösende bilder</w:t>
      </w:r>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Eine Direkte von vorne gerchtete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r>
        <w:rPr>
          <w:lang w:eastAsia="de-DE"/>
        </w:rPr>
        <w:t>Einge gute Beleuchtung</w:t>
      </w:r>
    </w:p>
    <w:p w14:paraId="658CBE87" w14:textId="71BCBB62" w:rsidR="00453A8D" w:rsidRDefault="00C50718" w:rsidP="00254F52">
      <w:pPr>
        <w:pStyle w:val="Listenabsatz"/>
        <w:numPr>
          <w:ilvl w:val="0"/>
          <w:numId w:val="8"/>
        </w:numPr>
        <w:rPr>
          <w:lang w:eastAsia="de-DE"/>
        </w:rPr>
      </w:pPr>
      <w:r>
        <w:rPr>
          <w:lang w:eastAsia="de-DE"/>
        </w:rPr>
        <w:t>Paraleler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Hochskalierte Bilder von Midjourney</w:t>
      </w:r>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Midjourney</w:t>
      </w:r>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 xml:space="preserve">experimentiert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r w:rsidR="00B866C2">
        <w:rPr>
          <w:lang w:eastAsia="de-DE"/>
        </w:rPr>
        <w:t>PIFuHD</w:t>
      </w:r>
      <w:r w:rsidR="005021D0">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Youtube zeigt, dass das </w:t>
      </w:r>
      <w:r w:rsidR="005021D0" w:rsidRPr="006850BB">
        <w:rPr>
          <w:lang w:eastAsia="de-DE"/>
        </w:rPr>
        <w:t>Verwenden</w:t>
      </w:r>
      <w:r w:rsidRPr="006850BB">
        <w:rPr>
          <w:lang w:eastAsia="de-DE"/>
        </w:rPr>
        <w:t xml:space="preserve"> von einer Midjourney-Formel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974E37">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ChatGPT Midjourney-Promts generiert, die </w:t>
      </w:r>
      <w:r w:rsidR="00BF6F50">
        <w:rPr>
          <w:lang w:eastAsia="de-DE"/>
        </w:rPr>
        <w:t>PIFuHD</w:t>
      </w:r>
      <w:r w:rsidR="0060093E">
        <w:rPr>
          <w:lang w:eastAsia="de-DE"/>
        </w:rPr>
        <w:t>-</w:t>
      </w:r>
      <w:r w:rsidR="002A1F75">
        <w:rPr>
          <w:lang w:eastAsia="de-DE"/>
        </w:rPr>
        <w:t>Kompatible bilder generiert wird verworfen. Der neue Ansatz ist ein schritt zusätzlich zu machen, und</w:t>
      </w:r>
      <w:r w:rsidR="00E70C9C">
        <w:rPr>
          <w:lang w:eastAsia="de-DE"/>
        </w:rPr>
        <w:t xml:space="preserve"> ChatGPT </w:t>
      </w:r>
      <w:r w:rsidR="001615D6">
        <w:rPr>
          <w:lang w:eastAsia="de-DE"/>
        </w:rPr>
        <w:t>beizubringen, PIFuHD-Kompatible</w:t>
      </w:r>
      <w:r w:rsidR="0058345F">
        <w:rPr>
          <w:lang w:eastAsia="de-DE"/>
        </w:rPr>
        <w:t xml:space="preserve"> Midjourney-Promts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ChatGPT dazu </w:t>
      </w:r>
      <w:r w:rsidR="00D01B27">
        <w:rPr>
          <w:lang w:eastAsia="de-DE"/>
        </w:rPr>
        <w:t>aufgefordert,</w:t>
      </w:r>
      <w:r w:rsidRPr="006850BB">
        <w:rPr>
          <w:lang w:eastAsia="de-DE"/>
        </w:rPr>
        <w:t xml:space="preserve"> die Midjourney-Formel zu benutzen.</w:t>
      </w:r>
    </w:p>
    <w:p w14:paraId="6D1085CE" w14:textId="77C4D420" w:rsidR="00982CE2" w:rsidRDefault="00982CE2" w:rsidP="00982CE2">
      <w:pPr>
        <w:pStyle w:val="Beschriftung"/>
        <w:keepNext/>
        <w:jc w:val="center"/>
      </w:pPr>
      <w:bookmarkStart w:id="52" w:name="_Ref148908630"/>
      <w:r>
        <w:t xml:space="preserve">Tabelle </w:t>
      </w:r>
      <w:fldSimple w:instr=" SEQ Tabelle \* ARABIC ">
        <w:r w:rsidR="00213813">
          <w:rPr>
            <w:noProof/>
          </w:rPr>
          <w:t>7</w:t>
        </w:r>
      </w:fldSimple>
      <w:bookmarkEnd w:id="52"/>
      <w:r>
        <w:t>: ChatGPT</w:t>
      </w:r>
      <w:r w:rsidR="00571FCA">
        <w:t>:</w:t>
      </w:r>
      <w:r>
        <w:t xml:space="preserve"> aufforderung</w:t>
      </w:r>
      <w:r w:rsidR="00291BAA">
        <w:t xml:space="preserve"> zur benutzung</w:t>
      </w:r>
      <w:r>
        <w:t xml:space="preserve"> der Midjourney-Promt-Formel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124271D1">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Here is a MidJourney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Quelle: eigene Darstellung, in Anlehnung an ChatGPT</w:t>
      </w:r>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sidR="007E715D">
        <w:rPr>
          <w:lang w:eastAsia="de-DE"/>
        </w:rPr>
        <w:t xml:space="preserve"> </w:t>
      </w:r>
      <w:r w:rsidR="00BA6E73">
        <w:rPr>
          <w:lang w:eastAsia="de-DE"/>
        </w:rPr>
        <w:t xml:space="preserve">hat </w:t>
      </w:r>
      <w:r w:rsidR="006850BB" w:rsidRPr="006850BB">
        <w:rPr>
          <w:lang w:eastAsia="de-DE"/>
        </w:rPr>
        <w:t>Chat</w:t>
      </w:r>
      <w:r w:rsidR="00DE6DB8">
        <w:rPr>
          <w:lang w:eastAsia="de-DE"/>
        </w:rPr>
        <w:t>GPT</w:t>
      </w:r>
      <w:r w:rsidR="006850BB" w:rsidRPr="006850BB">
        <w:rPr>
          <w:lang w:eastAsia="de-DE"/>
        </w:rPr>
        <w:t xml:space="preserve">hat bestätigt, </w:t>
      </w:r>
      <w:r w:rsidR="009E26D1">
        <w:rPr>
          <w:lang w:eastAsia="de-DE"/>
        </w:rPr>
        <w:t>das</w:t>
      </w:r>
      <w:r w:rsidR="006850BB" w:rsidRPr="006850BB">
        <w:rPr>
          <w:lang w:eastAsia="de-DE"/>
        </w:rPr>
        <w:t xml:space="preserve"> er die Midjourney-Formel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ChatGPT die Midjourney-Formel richtig anwendet und für Midjourney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3" w:name="_Ref148909198"/>
      <w:r>
        <w:t xml:space="preserve">Tabelle </w:t>
      </w:r>
      <w:fldSimple w:instr=" SEQ Tabelle \* ARABIC ">
        <w:r>
          <w:rPr>
            <w:noProof/>
          </w:rPr>
          <w:t>8</w:t>
        </w:r>
      </w:fldSimple>
      <w:bookmarkEnd w:id="53"/>
      <w:r>
        <w:t xml:space="preserve">: ChatGPT: Fünf </w:t>
      </w:r>
      <w:r w:rsidR="000B27B3">
        <w:t>Midjourney-</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5CC1CF81">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erstelle mir 5 MidJourney Promps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Hier sind fünf MidJourney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A humanoid fox warrior standing atop a cliff, overlooking a sprawling forest below. The warrior is wielding a sword and wearing armor made of leather and metal. (warrior, fox, cliff, aerial camera, dawn, dramatic, black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A fox-headed farmer tending to their crops in a peaceful meadow, surrounded by colorful wildflowers. (farmer, fox, meadow, medium shot camera, morning, serene, color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A fox-headed thief sneaking through a medieval city at night, using the shadows to remain undetected. (thief, fox, city, low-angle camera, night, mysterious, black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t>Quelle: eigene Darstellung, in Anlehnung an ChatGPT</w:t>
      </w:r>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ChatGPT mit der Midjourney-Formel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23C1CC28">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Gerne, hier sind die 5 MidJourney Prompts für deinen Videospielcharakter, einen Mensch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A humanoid fox warrior standing atop a cliff, overlooking a sprawling forest below. The warrior is wielding a sword and wearing armor made of leather and metal. Keywords: warrior, fox, cliff, aerial camera, dawn, dramatic, black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A fox-headed farmer tending to their crops in a peaceful meadow, surrounded by colorful wildflowers. Keywords: farmer, fox, meadow, medium shot camera, morning, serene, color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A fox-headed thief sneaking through a medieval city at night, using the shadows to remain undetected. Keywords: thief, fox, city, low-angle camera, night, mysterious, black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t>In Tabelle XXX</w:t>
      </w:r>
      <w:r w:rsidR="00770ABE">
        <w:rPr>
          <w:lang w:eastAsia="de-DE"/>
        </w:rPr>
        <w:t xml:space="preserve"> ist zu sehen, das ChatGPT</w:t>
      </w:r>
      <w:r w:rsidR="00290A75">
        <w:rPr>
          <w:lang w:eastAsia="de-DE"/>
        </w:rPr>
        <w:t xml:space="preserve"> </w:t>
      </w:r>
      <w:r w:rsidR="006850BB" w:rsidRPr="006850BB">
        <w:rPr>
          <w:lang w:eastAsia="de-DE"/>
        </w:rPr>
        <w:t>die Klammern</w:t>
      </w:r>
      <w:r w:rsidR="000F6C50">
        <w:rPr>
          <w:lang w:eastAsia="de-DE"/>
        </w:rPr>
        <w:t xml:space="preserve"> </w:t>
      </w:r>
      <w:r w:rsidR="006850BB" w:rsidRPr="006850BB">
        <w:rPr>
          <w:lang w:eastAsia="de-DE"/>
        </w:rPr>
        <w:t xml:space="preserve">aus den Midjourney-Promts von entfernt </w:t>
      </w:r>
      <w:r w:rsidR="00C03391">
        <w:rPr>
          <w:lang w:eastAsia="de-DE"/>
        </w:rPr>
        <w:t>hat</w:t>
      </w:r>
      <w:r w:rsidR="003E55AF">
        <w:rPr>
          <w:lang w:eastAsia="de-DE"/>
        </w:rPr>
        <w:t xml:space="preserve">. Die von ChatGPT </w:t>
      </w:r>
      <w:r w:rsidR="00072BE8">
        <w:rPr>
          <w:lang w:eastAsia="de-DE"/>
        </w:rPr>
        <w:t>erzeugten</w:t>
      </w:r>
      <w:r w:rsidR="003E55AF">
        <w:rPr>
          <w:lang w:eastAsia="de-DE"/>
        </w:rPr>
        <w:t xml:space="preserve"> Prompts werden</w:t>
      </w:r>
      <w:r w:rsidR="006850BB" w:rsidRPr="006850BB">
        <w:rPr>
          <w:lang w:eastAsia="de-DE"/>
        </w:rPr>
        <w:t xml:space="preserve"> in Midjourney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EC625D">
        <w:rPr>
          <w:lang w:eastAsia="de-DE"/>
        </w:rPr>
        <w:t xml:space="preserve"> </w:t>
      </w:r>
      <w:r w:rsidR="00E63A78">
        <w:rPr>
          <w:lang w:eastAsia="de-DE"/>
        </w:rPr>
        <w:t>dem Prompt aus Tabelle XXX</w:t>
      </w:r>
      <w:r w:rsidR="00D450AF">
        <w:rPr>
          <w:lang w:eastAsia="de-DE"/>
        </w:rPr>
        <w:t xml:space="preserve"> 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 xml:space="preserve">Test mit einem Videospielcharakter </w:t>
      </w:r>
      <w:r w:rsidR="006850BB" w:rsidRPr="006850BB">
        <w:rPr>
          <w:lang w:eastAsia="de-DE"/>
        </w:rPr>
        <w:t xml:space="preserve">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w:t>
      </w:r>
      <w:r w:rsidR="006850BB" w:rsidRPr="006850BB">
        <w:rPr>
          <w:lang w:eastAsia="de-DE"/>
        </w:rPr>
        <w:t xml:space="preserve"> besser ist als die Ausgabe von Midjourney </w:t>
      </w:r>
      <w:r w:rsidR="00387536">
        <w:rPr>
          <w:lang w:eastAsia="de-DE"/>
        </w:rPr>
        <w:t xml:space="preserve">ind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ChatGPT aufgefordert, Prompts für Midjourney zu erstellen, mit Hilfe der Midjourney-Formel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2ACD5EFD">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erstelle mir 5 MidJourney Promps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Gerne, hier sind fünf MidJourney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preaching to a crowd of people in a church, with light streaming in from stained glass windows. Keywords: preacher, church, crowd, medium shot camera, afternoon, dramatic, color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walking through a forest, holding a Bible in his hand and deep in thought. Keywords: pilgrim, forest, Bible, low-angle camera, dawn, introspective, black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debating with other theologians in a grand hall, with a crowd of people watching from the sidelines. Keywords: debater, hall, theologians, wide-angle camera, afternoon, intense, color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w:t>
      </w:r>
      <w:r w:rsidR="007D5CF7">
        <w:rPr>
          <w:lang w:eastAsia="de-DE"/>
        </w:rPr>
        <w:t xml:space="preserve"> </w:t>
      </w:r>
      <w:r w:rsidR="00216711">
        <w:rPr>
          <w:lang w:eastAsia="de-DE"/>
        </w:rPr>
        <w:t>wird</w:t>
      </w:r>
      <w:r w:rsidR="00342615">
        <w:rPr>
          <w:lang w:eastAsia="de-DE"/>
        </w:rPr>
        <w:t xml:space="preserve"> </w:t>
      </w:r>
      <w:r w:rsidR="006850BB" w:rsidRPr="006850BB">
        <w:rPr>
          <w:lang w:eastAsia="de-DE"/>
        </w:rPr>
        <w:t>in Midjourney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die von Midjourney erzeugten</w:t>
      </w:r>
      <w:r w:rsidR="00E7549B">
        <w:rPr>
          <w:lang w:eastAsia="de-DE"/>
        </w:rPr>
        <w:t xml:space="preserve"> </w:t>
      </w:r>
      <w:r w:rsidR="00744DD7">
        <w:rPr>
          <w:lang w:eastAsia="de-DE"/>
        </w:rPr>
        <w:t>Bilder</w:t>
      </w:r>
      <w:r w:rsidR="001E36C5">
        <w:rPr>
          <w:lang w:eastAsia="de-DE"/>
        </w:rPr>
        <w:t xml:space="preserve"> zu </w:t>
      </w:r>
      <w:r w:rsidR="00626543">
        <w:rPr>
          <w:lang w:eastAsia="de-DE"/>
        </w:rPr>
        <w:t>bekommen,</w:t>
      </w:r>
      <w:r w:rsidR="001E36C5">
        <w:rPr>
          <w:lang w:eastAsia="de-DE"/>
        </w:rPr>
        <w:t xml:space="preserve"> wird ChatGPT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55BC1062">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Natürlich, hier sind fünf MidJourney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preaching to a crowd of people in a colorful church, with light streaming in from stained glass windows. Keywords: preacher, church, crowd, medium shot camera, afternoon, vibrant, color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in a bright study, surrounded by books and religious texts. Keywords: scholar, desk, books, close-up camera, morning, serious, vivid, color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walking through a forest full of colorful trees, holding a Bible in his hand and deep in thought. Keywords: pilgrim, forest, Bible, low-angle camera, dawn, introspective, colorful, color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debating with other theologians in a grand hall with colorful tapestries and ornate furnishings, with a crowd of people watching from the sidelines. Keywords: debater, hall, theologians, wide-angle camera, afternoon, intense, colorful, color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in a vibrant, colorful chapel, surrounded by candles and religious icons. Keywords: devout, altar, prayer, close-up camera, night, spiritual, colorful, color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185C3E">
        <w:rPr>
          <w:lang w:eastAsia="de-DE"/>
        </w:rPr>
        <w:t xml:space="preserve"> </w:t>
      </w:r>
      <w:r w:rsidR="00422176">
        <w:rPr>
          <w:lang w:eastAsia="de-DE"/>
        </w:rPr>
        <w:t>Tabelle XXX zeigt die Midjourney-Promts</w:t>
      </w:r>
      <w:r w:rsidR="000328D2">
        <w:rPr>
          <w:lang w:eastAsia="de-DE"/>
        </w:rPr>
        <w:t xml:space="preserve"> die von ChatGPT erzeugt wurden</w:t>
      </w:r>
      <w:r w:rsidR="00213271">
        <w:rPr>
          <w:lang w:eastAsia="de-DE"/>
        </w:rPr>
        <w:t xml:space="preserve">. Gegenüber Tabelle XXX </w:t>
      </w:r>
      <w:r w:rsidR="00F9085C">
        <w:rPr>
          <w:lang w:eastAsia="de-DE"/>
        </w:rPr>
        <w:t xml:space="preserve">fallen die </w:t>
      </w:r>
      <w:r w:rsidR="00213271">
        <w:rPr>
          <w:lang w:eastAsia="de-DE"/>
        </w:rPr>
        <w:t>Schlüsselwort</w:t>
      </w:r>
      <w:r w:rsidR="00F9085C">
        <w:rPr>
          <w:lang w:eastAsia="de-DE"/>
        </w:rPr>
        <w:t>er</w:t>
      </w:r>
      <w:r w:rsidR="00213271">
        <w:rPr>
          <w:lang w:eastAsia="de-DE"/>
        </w:rPr>
        <w:t xml:space="preserve"> </w:t>
      </w:r>
      <w:r w:rsidR="009269F6">
        <w:rPr>
          <w:lang w:eastAsia="de-DE"/>
        </w:rPr>
        <w:t xml:space="preserve">colorful </w:t>
      </w:r>
      <w:r w:rsidR="00F9085C">
        <w:rPr>
          <w:lang w:eastAsia="de-DE"/>
        </w:rPr>
        <w:t>und color film 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ChatGPT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ChatGPT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Midjourney-Promts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1AA4968" wp14:editId="6CC17BEC">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Martin Luther sein körper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Ja, ich kenne die T-Pose in der Videospiel-Entwicklung. Hier sind fünf MidJourney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standing in a T-Pose on the steps of a grand cathedral, with the sun setting behind him. Keywords: church, sunset, cathedral steps, wide-angle camera, dramatic, color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in a T-Pose standing in a lush garden, surrounded by colorful flowers and foliage. Keywords: nature, garden, flowers, medium shot camera, peaceful, color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a T-Pose standing on the banks of a tranquil river, with mountains in the background. Keywords: nature, river, mountains, wide-angle camera, serene, color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in a T-Pose standing in a grand hall filled with ornate furnishings and tapestries. Keywords: hall, ornate, furnishings, medium shot camera, regal, color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in a T-Pose standing on a hill overlooking a medieval city, with the sun shining brightly. Keywords: city, hill, sun, wide-angle camera, triumphant, color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66B35E6E" w:rsidR="004F57C8" w:rsidRDefault="004F57C8" w:rsidP="00B94914">
      <w:pPr>
        <w:rPr>
          <w:lang w:eastAsia="de-DE"/>
        </w:rPr>
      </w:pPr>
      <w:r>
        <w:rPr>
          <w:lang w:eastAsia="de-DE"/>
        </w:rPr>
        <w:t>Das Ziel</w:t>
      </w:r>
      <w:r w:rsidR="000350D9">
        <w:rPr>
          <w:lang w:eastAsia="de-DE"/>
        </w:rPr>
        <w:t xml:space="preserve"> Bilder von Martin Luther in der T-Pose</w:t>
      </w:r>
      <w:r w:rsidR="002B3B53">
        <w:rPr>
          <w:lang w:eastAsia="de-DE"/>
        </w:rPr>
        <w:t xml:space="preserve"> zu bekommen </w:t>
      </w:r>
      <w:r w:rsidR="00CF05A8">
        <w:rPr>
          <w:lang w:eastAsia="de-DE"/>
        </w:rPr>
        <w:t xml:space="preserve">hat sich 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0631FA">
        <w:rPr>
          <w:lang w:eastAsia="de-DE"/>
        </w:rPr>
        <w:t>K</w:t>
      </w:r>
      <w:r w:rsidR="000631FA" w:rsidRPr="000631FA">
        <w:rPr>
          <w:lang w:eastAsia="de-DE"/>
        </w:rPr>
        <w:t>athedrale</w:t>
      </w:r>
      <w:r w:rsidR="000631FA">
        <w:rPr>
          <w:lang w:eastAsia="de-DE"/>
        </w:rPr>
        <w:t xml:space="preserve"> im Hintergrund</w:t>
      </w:r>
      <w:r w:rsidR="00A30F85">
        <w:rPr>
          <w:lang w:eastAsia="de-DE"/>
        </w:rPr>
        <w:t xml:space="preserve"> die ein Braun-Graues Steinmuster hat, und somit keine Person im Vordergrund gezeigt wird, sondern eine Statur.</w:t>
      </w:r>
    </w:p>
    <w:p w14:paraId="73756A92" w14:textId="15A8FB6E" w:rsidR="006850BB" w:rsidRPr="006850BB" w:rsidRDefault="00101184" w:rsidP="008307D9">
      <w:pPr>
        <w:rPr>
          <w:rFonts w:ascii="Times New Roman" w:hAnsi="Times New Roman" w:cs="Times New Roman"/>
          <w:sz w:val="24"/>
          <w:szCs w:val="24"/>
          <w:lang w:eastAsia="de-DE"/>
        </w:rPr>
      </w:pPr>
      <w:r>
        <w:rPr>
          <w:lang w:eastAsia="de-DE"/>
        </w:rPr>
        <w:t xml:space="preserve">Um solche unerwünschten Einflüsse zu vermeiden wird ChatGPT dazu aufgefordert </w:t>
      </w:r>
      <w:r w:rsidR="009616BB">
        <w:rPr>
          <w:lang w:eastAsia="de-DE"/>
        </w:rPr>
        <w:t>noch einmal</w:t>
      </w:r>
      <w:r w:rsidR="00C03AAD">
        <w:rPr>
          <w:lang w:eastAsia="de-DE"/>
        </w:rPr>
        <w:t xml:space="preserve"> die Prompts zu generieren</w:t>
      </w:r>
      <w:r w:rsidR="008D5863">
        <w:rPr>
          <w:lang w:eastAsia="de-DE"/>
        </w:rPr>
        <w:t>.</w:t>
      </w:r>
      <w:r w:rsidR="002213B5">
        <w:rPr>
          <w:lang w:eastAsia="de-DE"/>
        </w:rPr>
        <w:t xml:space="preserve"> Z</w:t>
      </w:r>
      <w:r w:rsidR="009616BB">
        <w:rPr>
          <w:lang w:eastAsia="de-DE"/>
        </w:rPr>
        <w:t>usätzlich</w:t>
      </w:r>
      <w:r w:rsidR="009E116E">
        <w:rPr>
          <w:lang w:eastAsia="de-DE"/>
        </w:rPr>
        <w:t xml:space="preserve"> </w:t>
      </w:r>
      <w:r w:rsidR="002213B5">
        <w:rPr>
          <w:lang w:eastAsia="de-DE"/>
        </w:rPr>
        <w:t xml:space="preserve">sollen </w:t>
      </w:r>
      <w:r>
        <w:rPr>
          <w:lang w:eastAsia="de-DE"/>
        </w:rPr>
        <w:t>die Midjourney-Promt</w:t>
      </w:r>
      <w:r w:rsidR="008A32DE">
        <w:rPr>
          <w:lang w:eastAsia="de-DE"/>
        </w:rPr>
        <w:t xml:space="preserve"> mit neutralen Hintergrund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0386FDC1">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und beschreibe, das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Hier sind fünf MidJourney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in T-Pose, wearing his signature robes and holding a Bible in one hand, standing on a plain white background. Keywords: neutral background, T-Pose, robes, Bible, close-up camera, color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in T-Pose, holding a quill pen and standing in front of a plain gray background. Keywords: neutral background, T-Pose, quill pen, gray,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in T-Pose, wearing his signature robes and holding a Bible in one hand, standing in front of a plain blue background. Keywords: neutral background, T-Pose, robes, Bible, medium shot camera, color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in T-Pose, wearing his signature robes and holding a quill pen, standing in front of a plain white background. Keywords: 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73CF0FBE"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ein realitätsnahe</w:t>
      </w:r>
      <w:r w:rsidR="00D644FB">
        <w:rPr>
          <w:lang w:eastAsia="de-DE"/>
        </w:rPr>
        <w:t xml:space="preserve"> darstellung</w:t>
      </w:r>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63B853ED" w:rsidR="006850BB" w:rsidRPr="006850BB" w:rsidRDefault="006850BB" w:rsidP="00B94914">
      <w:pPr>
        <w:rPr>
          <w:rFonts w:ascii="Times New Roman" w:hAnsi="Times New Roman" w:cs="Times New Roman"/>
          <w:sz w:val="24"/>
          <w:szCs w:val="24"/>
          <w:lang w:eastAsia="de-DE"/>
        </w:rPr>
      </w:pPr>
      <w:r w:rsidRPr="006850BB">
        <w:rPr>
          <w:lang w:eastAsia="de-DE"/>
        </w:rPr>
        <w:t>Nach all den Versuchen, ChatGPT dazu zu bringen Prompts für Midjourney zu generieren, wird auf ChatGPT verzichtet.</w:t>
      </w:r>
    </w:p>
    <w:p w14:paraId="1330DF57" w14:textId="77777777" w:rsidR="006850BB" w:rsidRPr="006850BB" w:rsidRDefault="006850BB" w:rsidP="00B94914">
      <w:pPr>
        <w:rPr>
          <w:rFonts w:ascii="Times New Roman" w:hAnsi="Times New Roman" w:cs="Times New Roman"/>
          <w:sz w:val="24"/>
          <w:szCs w:val="24"/>
          <w:lang w:eastAsia="de-DE"/>
        </w:rPr>
      </w:pPr>
      <w:r w:rsidRPr="006850BB">
        <w:rPr>
          <w:lang w:eastAsia="de-DE"/>
        </w:rPr>
        <w:t>Die Midjourney Prompts wurden selbst verändert um näher an dem Ergebnis zu kommen was gewünscht ist.</w:t>
      </w:r>
    </w:p>
    <w:p w14:paraId="54F4CCAB" w14:textId="77777777" w:rsidR="006850BB" w:rsidRPr="006850BB" w:rsidRDefault="006850BB" w:rsidP="00B94914">
      <w:pPr>
        <w:rPr>
          <w:rFonts w:ascii="Times New Roman" w:hAnsi="Times New Roman" w:cs="Times New Roman"/>
          <w:sz w:val="24"/>
          <w:szCs w:val="24"/>
          <w:lang w:eastAsia="de-DE"/>
        </w:rPr>
      </w:pPr>
    </w:p>
    <w:p w14:paraId="4E5CA193" w14:textId="77777777" w:rsidR="006850BB" w:rsidRPr="006850BB" w:rsidRDefault="006850BB" w:rsidP="00B94914">
      <w:pPr>
        <w:rPr>
          <w:rFonts w:ascii="Times New Roman" w:hAnsi="Times New Roman" w:cs="Times New Roman"/>
          <w:sz w:val="24"/>
          <w:szCs w:val="24"/>
          <w:lang w:eastAsia="de-DE"/>
        </w:rPr>
      </w:pPr>
      <w:r w:rsidRPr="006850BB">
        <w:rPr>
          <w:lang w:eastAsia="de-DE"/>
        </w:rPr>
        <w:t>Das Ergebnis in Kombination hat uns zu einem Ergebnis geführt, in dem wir Bilder mit neutralen Hintergrund bekommen haben. Das Stichwort color film und neutral background scheinen an dieser Stelle gut von Midjourney verarbeitet worden sein.</w:t>
      </w:r>
    </w:p>
    <w:p w14:paraId="52AF5BFE" w14:textId="77777777" w:rsidR="006850BB" w:rsidRPr="006850BB" w:rsidRDefault="006850BB" w:rsidP="00B94914">
      <w:pPr>
        <w:rPr>
          <w:rFonts w:ascii="Times New Roman" w:hAnsi="Times New Roman" w:cs="Times New Roman"/>
          <w:sz w:val="24"/>
          <w:szCs w:val="24"/>
          <w:lang w:eastAsia="de-DE"/>
        </w:rPr>
      </w:pPr>
    </w:p>
    <w:p w14:paraId="2C690614" w14:textId="77777777" w:rsidR="006850BB" w:rsidRPr="006850BB" w:rsidRDefault="006850BB" w:rsidP="00B94914">
      <w:pPr>
        <w:rPr>
          <w:rFonts w:ascii="Times New Roman" w:hAnsi="Times New Roman" w:cs="Times New Roman"/>
          <w:sz w:val="24"/>
          <w:szCs w:val="24"/>
          <w:lang w:eastAsia="de-DE"/>
        </w:rPr>
      </w:pPr>
      <w:r w:rsidRPr="006850BB">
        <w:rPr>
          <w:lang w:eastAsia="de-DE"/>
        </w:rPr>
        <w:t>Um Bilder für PIFuHD zu erzugen wurden von hir an die Prompts selbst angepasst, nach der Methode Try and Error.</w:t>
      </w:r>
    </w:p>
    <w:p w14:paraId="541AE8D5" w14:textId="77777777" w:rsidR="006850BB" w:rsidRPr="006850BB" w:rsidRDefault="006850BB" w:rsidP="00B94914">
      <w:pPr>
        <w:rPr>
          <w:rFonts w:ascii="Times New Roman" w:hAnsi="Times New Roman" w:cs="Times New Roman"/>
          <w:sz w:val="24"/>
          <w:szCs w:val="24"/>
          <w:lang w:eastAsia="de-DE"/>
        </w:rPr>
      </w:pPr>
    </w:p>
    <w:p w14:paraId="27631CBB" w14:textId="77777777" w:rsidR="006850BB" w:rsidRPr="006850BB" w:rsidRDefault="006850BB" w:rsidP="00B94914">
      <w:pPr>
        <w:rPr>
          <w:rFonts w:ascii="Times New Roman" w:hAnsi="Times New Roman" w:cs="Times New Roman"/>
          <w:sz w:val="24"/>
          <w:szCs w:val="24"/>
          <w:lang w:eastAsia="de-DE"/>
        </w:rPr>
      </w:pPr>
      <w:r w:rsidRPr="006850BB">
        <w:rPr>
          <w:lang w:eastAsia="de-DE"/>
        </w:rPr>
        <w:t>Nach Etlichen Versuchen wurde mit folgenden Prompt dieses Ergebnis von Midjourney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4AD90AFA">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Upscale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Martin Luther in T - Pose, wearing his signature robes, standing in front of a plain blue background. Keywords: neutral background, T - Pose, whole body, robes, Bible, color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77777777" w:rsidR="006850BB" w:rsidRPr="006850BB" w:rsidRDefault="006850BB" w:rsidP="00B94914">
      <w:pPr>
        <w:rPr>
          <w:rFonts w:ascii="Times New Roman" w:hAnsi="Times New Roman" w:cs="Times New Roman"/>
          <w:sz w:val="24"/>
          <w:szCs w:val="24"/>
          <w:lang w:eastAsia="de-DE"/>
        </w:rPr>
      </w:pPr>
      <w:r w:rsidRPr="006850BB">
        <w:rPr>
          <w:lang w:eastAsia="de-DE"/>
        </w:rPr>
        <w:t>Midjourney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p>
    <w:p w14:paraId="7C5708B3" w14:textId="77777777" w:rsidR="00B94914" w:rsidRDefault="006850BB" w:rsidP="00B94914">
      <w:pPr>
        <w:rPr>
          <w:lang w:eastAsia="de-DE"/>
        </w:rPr>
      </w:pPr>
      <w:r w:rsidRPr="006850BB">
        <w:rPr>
          <w:lang w:eastAsia="de-DE"/>
        </w:rPr>
        <w:t>In der Abbildung Tabelle sehen wir den verwendeten Prompt, der selbst erstellt wird. Mit diesem Prompt erzeugt Midjourney vier Vorschaubilder. Sehr oft in unterschiedlichen Stilrichtungen. Anschließend wurde eine hochskalierte Version von Version 4 erzeugt.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4" w:name="_Toc148908600"/>
      <w:r w:rsidRPr="006E6140">
        <w:t>Erzeugen eines 3D-Modells mit Hilfe von PIFuHD</w:t>
      </w:r>
      <w:bookmarkEnd w:id="54"/>
    </w:p>
    <w:p w14:paraId="73A478B0" w14:textId="77777777" w:rsidR="009C6C92" w:rsidRPr="009C6C92" w:rsidRDefault="009C6C92" w:rsidP="009C6C92">
      <w:pPr>
        <w:rPr>
          <w:rFonts w:ascii="Times New Roman" w:hAnsi="Times New Roman" w:cs="Times New Roman"/>
          <w:sz w:val="24"/>
          <w:szCs w:val="24"/>
          <w:lang w:eastAsia="de-DE"/>
        </w:rPr>
      </w:pPr>
      <w:r w:rsidRPr="009C6C92">
        <w:rPr>
          <w:lang w:eastAsia="de-DE"/>
        </w:rPr>
        <w:t>An dieser Stelle wird getestet, ob dieses Bild für PIFuHD-kompatiebel ist.</w:t>
      </w:r>
    </w:p>
    <w:p w14:paraId="07B6DBF8" w14:textId="77777777" w:rsidR="009C6C92" w:rsidRPr="009C6C92" w:rsidRDefault="009C6C92" w:rsidP="009C6C92">
      <w:pPr>
        <w:rPr>
          <w:rFonts w:ascii="Times New Roman" w:hAnsi="Times New Roman" w:cs="Times New Roman"/>
          <w:sz w:val="24"/>
          <w:szCs w:val="24"/>
          <w:lang w:eastAsia="de-DE"/>
        </w:rPr>
      </w:pPr>
    </w:p>
    <w:p w14:paraId="0D217F74" w14:textId="77777777" w:rsidR="009C6C92" w:rsidRPr="009C6C92" w:rsidRDefault="009C6C92" w:rsidP="009C6C92">
      <w:pPr>
        <w:rPr>
          <w:rFonts w:ascii="Times New Roman" w:hAnsi="Times New Roman" w:cs="Times New Roman"/>
          <w:sz w:val="24"/>
          <w:szCs w:val="24"/>
          <w:lang w:eastAsia="de-DE"/>
        </w:rPr>
      </w:pPr>
      <w:r w:rsidRPr="009C6C92">
        <w:rPr>
          <w:lang w:eastAsia="de-DE"/>
        </w:rPr>
        <w:t>PIFuHD ist durch eine Google-Suche zu finden. Der Erste Vorschlag von Google zeigt einen Git-Hub-Link an. Im kopf dieser Git-Hub Seite findet man weit oben den Link zur</w:t>
      </w:r>
    </w:p>
    <w:p w14:paraId="59234E1F" w14:textId="77777777" w:rsidR="009C6C92" w:rsidRPr="009C6C92" w:rsidRDefault="009C6C92" w:rsidP="009C6C92">
      <w:pPr>
        <w:rPr>
          <w:rFonts w:ascii="Times New Roman" w:hAnsi="Times New Roman" w:cs="Times New Roman"/>
          <w:sz w:val="24"/>
          <w:szCs w:val="24"/>
          <w:lang w:eastAsia="de-DE"/>
        </w:rPr>
      </w:pPr>
      <w:r w:rsidRPr="009C6C92">
        <w:rPr>
          <w:lang w:eastAsia="de-DE"/>
        </w:rPr>
        <w:t>Demo die auf Google-Colab veröffentlicht ist.</w:t>
      </w:r>
    </w:p>
    <w:p w14:paraId="3A78D1F4" w14:textId="77777777" w:rsidR="009C6C92" w:rsidRPr="009C6C92" w:rsidRDefault="009C6C92" w:rsidP="009C6C92">
      <w:pPr>
        <w:rPr>
          <w:rFonts w:ascii="Times New Roman" w:hAnsi="Times New Roman" w:cs="Times New Roman"/>
          <w:sz w:val="24"/>
          <w:szCs w:val="24"/>
          <w:lang w:eastAsia="de-DE"/>
        </w:rPr>
      </w:pPr>
      <w:r w:rsidRPr="009C6C92">
        <w:rPr>
          <w:lang w:eastAsia="de-DE"/>
        </w:rPr>
        <w:t>Über die Anmelden eines Google-Kontos und über das Verbinden mit der gehosteten Laufzeig wird Google-Colab die Demo von PIFuHD zum Laufen gebracht. Anschließend startet PIFuHD über den Menüpunkt Laufzeit → Alle ausfuhren oder alternativ  ̈</w:t>
      </w:r>
    </w:p>
    <w:p w14:paraId="481B5D8C" w14:textId="77777777" w:rsidR="009C6C92" w:rsidRPr="009C6C92" w:rsidRDefault="009C6C92" w:rsidP="009C6C92">
      <w:pPr>
        <w:rPr>
          <w:rFonts w:ascii="Times New Roman" w:hAnsi="Times New Roman" w:cs="Times New Roman"/>
          <w:sz w:val="24"/>
          <w:szCs w:val="24"/>
          <w:lang w:eastAsia="de-DE"/>
        </w:rPr>
      </w:pPr>
      <w:r w:rsidRPr="009C6C92">
        <w:rPr>
          <w:lang w:eastAsia="de-DE"/>
        </w:rPr>
        <w:t>CTRL + F9.</w:t>
      </w:r>
    </w:p>
    <w:p w14:paraId="5CE0B0E1" w14:textId="77777777" w:rsidR="009C6C92" w:rsidRPr="009C6C92" w:rsidRDefault="009C6C92" w:rsidP="009C6C92">
      <w:pPr>
        <w:rPr>
          <w:rFonts w:ascii="Times New Roman" w:hAnsi="Times New Roman" w:cs="Times New Roman"/>
          <w:sz w:val="24"/>
          <w:szCs w:val="24"/>
          <w:lang w:eastAsia="de-DE"/>
        </w:rPr>
      </w:pPr>
      <w:r w:rsidRPr="009C6C92">
        <w:rPr>
          <w:lang w:eastAsia="de-DE"/>
        </w:rPr>
        <w:t>Weiter unten in der Website befindet sich der Abschnitt Config input data. An dieser Stelle wartet PIFuHD auf eine Eingabeaufforderung in form eines Buttons Durchsuchen..,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0494696E" w14:textId="77777777" w:rsidR="009C6C92" w:rsidRPr="009C6C92" w:rsidRDefault="009C6C92" w:rsidP="009C6C92">
      <w:pPr>
        <w:rPr>
          <w:rFonts w:ascii="Times New Roman" w:hAnsi="Times New Roman" w:cs="Times New Roman"/>
          <w:sz w:val="24"/>
          <w:szCs w:val="24"/>
          <w:lang w:eastAsia="de-DE"/>
        </w:rPr>
      </w:pPr>
      <w:r w:rsidRPr="009C6C92">
        <w:rPr>
          <w:lang w:eastAsia="de-DE"/>
        </w:rPr>
        <w:t>Meine Obj-Datei befindet sich unter pifuhd → results → pifuhd-final → recon. Zusätlich zu der Obj-Datei bietet PIFuHD eine Png-Datei von einerNormalmap und ein fünf sekündiges Video an</w:t>
      </w:r>
    </w:p>
    <w:p w14:paraId="4C9D5C01" w14:textId="77777777" w:rsidR="009C6C92" w:rsidRPr="009C6C92" w:rsidRDefault="009C6C92" w:rsidP="009C6C92">
      <w:pPr>
        <w:rPr>
          <w:rFonts w:ascii="Times New Roman" w:hAnsi="Times New Roman" w:cs="Times New Roman"/>
          <w:sz w:val="24"/>
          <w:szCs w:val="24"/>
          <w:lang w:eastAsia="de-DE"/>
        </w:rPr>
      </w:pPr>
    </w:p>
    <w:p w14:paraId="4BDF714C" w14:textId="77777777" w:rsidR="009C6C92" w:rsidRPr="009C6C92" w:rsidRDefault="009C6C92" w:rsidP="009C6C92">
      <w:pPr>
        <w:rPr>
          <w:rFonts w:ascii="Times New Roman" w:hAnsi="Times New Roman" w:cs="Times New Roman"/>
          <w:sz w:val="24"/>
          <w:szCs w:val="24"/>
          <w:lang w:eastAsia="de-DE"/>
        </w:rPr>
      </w:pPr>
      <w:r w:rsidRPr="009C6C92">
        <w:rPr>
          <w:lang w:eastAsia="de-DE"/>
        </w:rPr>
        <w:t>Das Ergebnis was PIFuHD erzugt hat ist in folgenden Abbild zu sehen.</w:t>
      </w:r>
    </w:p>
    <w:p w14:paraId="560A4FC4"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4513"/>
        <w:gridCol w:w="4513"/>
      </w:tblGrid>
      <w:tr w:rsidR="009C6C92" w:rsidRPr="009C6C92" w14:paraId="397DC63E"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30644" w14:textId="21EA2C0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65FDF4C3" wp14:editId="61424B3C">
                  <wp:extent cx="2724150" cy="2733675"/>
                  <wp:effectExtent l="0" t="0" r="0" b="9525"/>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50" cy="27336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4667" w14:textId="3E8B78EE"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5AA3C49D" wp14:editId="1C4369E6">
                  <wp:extent cx="2724150" cy="2733675"/>
                  <wp:effectExtent l="0" t="0" r="0" b="9525"/>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4150" cy="2733675"/>
                          </a:xfrm>
                          <a:prstGeom prst="rect">
                            <a:avLst/>
                          </a:prstGeom>
                          <a:noFill/>
                          <a:ln>
                            <a:noFill/>
                          </a:ln>
                        </pic:spPr>
                      </pic:pic>
                    </a:graphicData>
                  </a:graphic>
                </wp:inline>
              </w:drawing>
            </w:r>
          </w:p>
        </w:tc>
      </w:tr>
    </w:tbl>
    <w:p w14:paraId="292B16C9" w14:textId="4031CD99" w:rsidR="009C6C92" w:rsidRPr="009C6C92" w:rsidRDefault="009C6C92" w:rsidP="009C6C92">
      <w:pPr>
        <w:rPr>
          <w:rFonts w:ascii="Times New Roman" w:hAnsi="Times New Roman" w:cs="Times New Roman"/>
          <w:sz w:val="24"/>
          <w:szCs w:val="24"/>
          <w:lang w:eastAsia="de-DE"/>
        </w:rPr>
      </w:pPr>
      <w:r w:rsidRPr="009C6C92">
        <w:rPr>
          <w:lang w:eastAsia="de-DE"/>
        </w:rPr>
        <w:t xml:space="preserve">Dieser Test hat gezeigt, das es möglich ist, mit Hilfe von verschiedenen KI-Systeme 3D-Figuren zu erzeugen. Nach diesem Ergebnis wird versucht ein noch besseres Ergebnis zu erzeugen. Das Erreichen der T-Pose ist besonders wichtig, denn die Hauptfigur soll geriggt werden. Das bedeutet, die Arme sollten abstehen, damit beim </w:t>
      </w:r>
      <w:r>
        <w:rPr>
          <w:lang w:eastAsia="de-DE"/>
        </w:rPr>
        <w:t>B</w:t>
      </w:r>
      <w:r w:rsidRPr="009C6C92">
        <w:rPr>
          <w:lang w:eastAsia="de-DE"/>
        </w:rPr>
        <w:t>ewegen der Arme nicht der Oberkörper zu stark verformt wird.</w:t>
      </w:r>
    </w:p>
    <w:p w14:paraId="7515E3D3" w14:textId="77777777" w:rsidR="009C6C92" w:rsidRPr="009C6C92" w:rsidRDefault="009C6C92" w:rsidP="009C6C92">
      <w:pPr>
        <w:rPr>
          <w:rFonts w:ascii="Times New Roman" w:hAnsi="Times New Roman" w:cs="Times New Roman"/>
          <w:sz w:val="24"/>
          <w:szCs w:val="24"/>
          <w:lang w:eastAsia="de-DE"/>
        </w:rPr>
      </w:pP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5AB41D68">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3D-Modell von PIFuHD,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the famous martin luther from germany, robe from the Renaissance, T - Pose for gamedesign, standing in front of a plain blue background. neutral magenta background, T - Pose, whole body, face looking in the camera, color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77777777" w:rsidR="0098642E" w:rsidRPr="0098642E" w:rsidRDefault="0098642E" w:rsidP="009C6C92"/>
    <w:p w14:paraId="56EFB480" w14:textId="186477C7" w:rsidR="00265378" w:rsidRDefault="00265378" w:rsidP="002249C3">
      <w:pPr>
        <w:pStyle w:val="berschrift3"/>
      </w:pPr>
      <w:bookmarkStart w:id="55" w:name="_Toc148908601"/>
      <w:r w:rsidRPr="006E6140">
        <w:t xml:space="preserve">Verringern von </w:t>
      </w:r>
      <w:r w:rsidR="00E97251" w:rsidRPr="006E6140">
        <w:t>Vertices</w:t>
      </w:r>
      <w:r w:rsidRPr="006E6140">
        <w:t xml:space="preserve"> in BlenderII</w:t>
      </w:r>
      <w:r w:rsidR="00F109B9">
        <w:t xml:space="preserve"> (</w:t>
      </w:r>
      <w:r w:rsidR="00F109B9" w:rsidRPr="00F109B9">
        <w:rPr>
          <w:highlight w:val="green"/>
        </w:rPr>
        <w:t>Nochmal überarbeiten</w:t>
      </w:r>
      <w:r w:rsidR="00F109B9">
        <w:t>)</w:t>
      </w:r>
      <w:bookmarkEnd w:id="55"/>
    </w:p>
    <w:p w14:paraId="51B754C8" w14:textId="77777777" w:rsidR="00A10E8E" w:rsidRPr="00A10E8E" w:rsidRDefault="00A10E8E" w:rsidP="00682321">
      <w:pPr>
        <w:rPr>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8150"/>
        <w:gridCol w:w="8150"/>
      </w:tblGrid>
      <w:tr w:rsidR="00A10E8E" w:rsidRPr="00A10E8E" w14:paraId="0B434E8F" w14:textId="77777777" w:rsidTr="00A10E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505B" w14:textId="77777777" w:rsidR="00A10E8E" w:rsidRPr="00A10E8E" w:rsidRDefault="00A10E8E" w:rsidP="00682321">
            <w:pPr>
              <w:rPr>
                <w:lang w:eastAsia="de-D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26B" w14:textId="77777777" w:rsidR="00A10E8E" w:rsidRPr="00A10E8E" w:rsidRDefault="00A10E8E" w:rsidP="00682321">
            <w:pPr>
              <w:rPr>
                <w:lang w:eastAsia="de-DE"/>
              </w:rPr>
            </w:pPr>
          </w:p>
        </w:tc>
      </w:tr>
      <w:tr w:rsidR="00A10E8E" w:rsidRPr="00A10E8E" w14:paraId="46144025" w14:textId="77777777" w:rsidTr="00A10E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7EF4" w14:textId="1AC696CD"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0076A746" wp14:editId="29822AA9">
                  <wp:extent cx="5039995" cy="2730500"/>
                  <wp:effectExtent l="0" t="0" r="825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27305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2E47" w14:textId="77C7DE1D"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62FBE019" wp14:editId="337BA553">
                  <wp:extent cx="5039995" cy="2727960"/>
                  <wp:effectExtent l="0" t="0" r="8255" b="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2727960"/>
                          </a:xfrm>
                          <a:prstGeom prst="rect">
                            <a:avLst/>
                          </a:prstGeom>
                          <a:noFill/>
                          <a:ln>
                            <a:noFill/>
                          </a:ln>
                        </pic:spPr>
                      </pic:pic>
                    </a:graphicData>
                  </a:graphic>
                </wp:inline>
              </w:drawing>
            </w:r>
          </w:p>
        </w:tc>
      </w:tr>
      <w:tr w:rsidR="00A10E8E" w:rsidRPr="00A10E8E" w14:paraId="4A371FA0" w14:textId="77777777" w:rsidTr="00A10E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A9EE" w14:textId="4B54073A"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73D11DB6" wp14:editId="77A942FC">
                  <wp:extent cx="5039995" cy="2722245"/>
                  <wp:effectExtent l="0" t="0" r="8255" b="1905"/>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27222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CC4CF" w14:textId="2DA76567"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386DB35F" wp14:editId="732543DC">
                  <wp:extent cx="5039995" cy="2731135"/>
                  <wp:effectExtent l="0" t="0" r="8255" b="0"/>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2731135"/>
                          </a:xfrm>
                          <a:prstGeom prst="rect">
                            <a:avLst/>
                          </a:prstGeom>
                          <a:noFill/>
                          <a:ln>
                            <a:noFill/>
                          </a:ln>
                        </pic:spPr>
                      </pic:pic>
                    </a:graphicData>
                  </a:graphic>
                </wp:inline>
              </w:drawing>
            </w:r>
          </w:p>
        </w:tc>
      </w:tr>
    </w:tbl>
    <w:p w14:paraId="3FC52294" w14:textId="77777777" w:rsidR="00A10E8E" w:rsidRPr="00A10E8E" w:rsidRDefault="00A10E8E" w:rsidP="00682321">
      <w:pPr>
        <w:rPr>
          <w:lang w:eastAsia="de-DE"/>
        </w:rPr>
      </w:pPr>
    </w:p>
    <w:p w14:paraId="08CC5F5C" w14:textId="21AC05B4" w:rsidR="00A10E8E" w:rsidRPr="00A10E8E" w:rsidRDefault="00C66C21" w:rsidP="00682321">
      <w:pPr>
        <w:rPr>
          <w:lang w:eastAsia="de-DE"/>
        </w:rPr>
      </w:pPr>
      <w:r>
        <w:rPr>
          <w:rFonts w:cs="Arial"/>
          <w:color w:val="000000"/>
          <w:highlight w:val="green"/>
          <w:lang w:eastAsia="de-DE"/>
        </w:rPr>
        <w:t xml:space="preserve">{Warum ist das ein Problem – Beleg durch Literartur </w:t>
      </w:r>
      <w:r w:rsidR="004B5D70">
        <w:rPr>
          <w:rFonts w:cs="Arial"/>
          <w:color w:val="000000"/>
          <w:lang w:eastAsia="de-DE"/>
        </w:rPr>
        <w:t xml:space="preserve"> </w:t>
      </w:r>
      <w:r w:rsidR="004B5D70" w:rsidRPr="004B5D70">
        <w:rPr>
          <w:rFonts w:cs="Arial"/>
          <w:color w:val="000000"/>
          <w:highlight w:val="green"/>
          <w:lang w:eastAsia="de-DE"/>
        </w:rPr>
        <w:t>+ Satzbau überarbeiten}</w:t>
      </w:r>
      <w:r w:rsidR="004B5D70">
        <w:rPr>
          <w:rFonts w:cs="Arial"/>
          <w:color w:val="000000"/>
          <w:lang w:eastAsia="de-DE"/>
        </w:rPr>
        <w:t xml:space="preserve"> </w:t>
      </w:r>
      <w:r w:rsidR="00A10E8E" w:rsidRPr="00A10E8E">
        <w:rPr>
          <w:rFonts w:cs="Arial"/>
          <w:color w:val="000000"/>
          <w:lang w:eastAsia="de-DE"/>
        </w:rPr>
        <w:t xml:space="preserve">Das 3D-Modell von Martin Luther, welches </w:t>
      </w:r>
      <w:r w:rsidR="00F109B9">
        <w:rPr>
          <w:rFonts w:cs="Arial"/>
          <w:color w:val="000000"/>
          <w:lang w:eastAsia="de-DE"/>
        </w:rPr>
        <w:t>d</w:t>
      </w:r>
      <w:r w:rsidR="00A10E8E" w:rsidRPr="00A10E8E">
        <w:rPr>
          <w:rFonts w:cs="Arial"/>
          <w:color w:val="000000"/>
          <w:lang w:eastAsia="de-DE"/>
        </w:rPr>
        <w:t>urch das KI-System erzeugt ist, besitzt 105.000 Verticies und 211.000 Poligone (Faces). Das 3D-Modell besitzt keine Textur und Skeleton-Mesh, damit es im Prototyp animiert werden kann.</w:t>
      </w:r>
    </w:p>
    <w:p w14:paraId="0FC135DB" w14:textId="0BE080D4" w:rsidR="00A10E8E" w:rsidRPr="00A10E8E" w:rsidRDefault="00A10E8E" w:rsidP="00682321">
      <w:pPr>
        <w:rPr>
          <w:lang w:eastAsia="de-DE"/>
        </w:rPr>
      </w:pPr>
      <w:r w:rsidRPr="00A10E8E">
        <w:rPr>
          <w:rFonts w:cs="Arial"/>
          <w:color w:val="000000"/>
          <w:lang w:eastAsia="de-DE"/>
        </w:rPr>
        <w:t xml:space="preserve">In den </w:t>
      </w:r>
      <w:r w:rsidR="00106CB5" w:rsidRPr="00A10E8E">
        <w:rPr>
          <w:rFonts w:cs="Arial"/>
          <w:color w:val="000000"/>
          <w:lang w:eastAsia="de-DE"/>
        </w:rPr>
        <w:t>folgenden</w:t>
      </w:r>
      <w:r w:rsidRPr="00A10E8E">
        <w:rPr>
          <w:rFonts w:cs="Arial"/>
          <w:color w:val="000000"/>
          <w:lang w:eastAsia="de-DE"/>
        </w:rPr>
        <w:t xml:space="preserve"> Absätzen wird darauf eingegangen wie das 3D-Modell in Blender einen verringerten Poli- und Verticiecount bekommt, sowie eine Textur und Skeleton Mesh wird erzeugt, damit es in Unreal Engine 5 eine voll funktionsfähiger Spielcharakter ist.</w:t>
      </w:r>
    </w:p>
    <w:p w14:paraId="42519743" w14:textId="77777777" w:rsidR="00682321" w:rsidRDefault="00A10E8E" w:rsidP="00682321">
      <w:pPr>
        <w:rPr>
          <w:rFonts w:cs="Arial"/>
          <w:color w:val="000000"/>
          <w:lang w:eastAsia="de-DE"/>
        </w:rPr>
      </w:pPr>
      <w:r w:rsidRPr="00A10E8E">
        <w:rPr>
          <w:rFonts w:cs="Arial"/>
          <w:color w:val="000000"/>
          <w:lang w:eastAsia="de-DE"/>
        </w:rPr>
        <w:t>In Blender ist es möglich, über den Menüpunkt File → Import → Wavefront die Obj-Datei importiert zu werden. Das Verringern der Vertices bewirkt, dass im späteren Prototyp weniger Rechenkapazität benötigt wird, um das 3D-Modell zu animieren.</w:t>
      </w:r>
    </w:p>
    <w:p w14:paraId="509E4E4F" w14:textId="52EBFCE4" w:rsidR="00A10E8E" w:rsidRPr="00A10E8E" w:rsidRDefault="00A10E8E" w:rsidP="00682321">
      <w:pPr>
        <w:rPr>
          <w:lang w:eastAsia="de-DE"/>
        </w:rPr>
      </w:pPr>
      <w:r w:rsidRPr="00A10E8E">
        <w:rPr>
          <w:rFonts w:cs="Arial"/>
          <w:color w:val="000000"/>
          <w:lang w:eastAsia="de-DE"/>
        </w:rPr>
        <w:t>Nachdem die Obj-Datei in Blender Importiert ist, wird sie im Eddit Mode in Blender bearbeitet. Im Edit Mode kann durch die Auswahl eines Vertex mit der rechten Maustaste ausgewählt werden. Mit STRG + L werden alle mit dem Modell verbundenen Vertices ausgewählt. Das Modell erscheint nun orange und alle Teile 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7777777" w:rsidR="00A10E8E" w:rsidRPr="00A10E8E" w:rsidRDefault="00A10E8E" w:rsidP="00682321">
      <w:pPr>
        <w:rPr>
          <w:lang w:eastAsia="de-DE"/>
        </w:rPr>
      </w:pPr>
      <w:r w:rsidRPr="00A10E8E">
        <w:rPr>
          <w:rFonts w:cs="Arial"/>
          <w:color w:val="000000"/>
          <w:lang w:eastAsia="de-DE"/>
        </w:rPr>
        <w:t>Nachdem alle Vertices gelöscht sind, die außerhalb des 3D-Modell von Martin sind, wird im anschließenden Arbeitsschritt die restlichen Vertices mit der Blender-Funktion Merge verschmelzen.</w:t>
      </w:r>
    </w:p>
    <w:p w14:paraId="63ADCD5C" w14:textId="274E268A" w:rsidR="00A10E8E" w:rsidRPr="00682321" w:rsidRDefault="00A10E8E" w:rsidP="00682321">
      <w:pPr>
        <w:rPr>
          <w:lang w:eastAsia="de-DE"/>
        </w:rPr>
      </w:pPr>
      <w:r w:rsidRPr="00A10E8E">
        <w:rPr>
          <w:rFonts w:cs="Arial"/>
          <w:color w:val="000000"/>
          <w:lang w:eastAsia="de-DE"/>
        </w:rPr>
        <w:t>Damit alle Vertices des 3D-Modells verschmolzen werden, werden alle Vertices über den Shortcut A alle Vertices ausgewählt. Durch das anschließende Betätigen des Shortcuts M wird ein Kontextmenü von Blender angezeigt, welche Merge-Funktion benutzt werden kann. Durch die Auswahl der Merge-Funktion By Distance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r w:rsidRPr="00A10E8E">
        <w:rPr>
          <w:rFonts w:cs="Arial"/>
          <w:color w:val="000000"/>
          <w:lang w:eastAsia="de-DE"/>
        </w:rPr>
        <w:t>Hier wurden die ursprünglichen 105.000 Vertices und 211.000 Polygone auf 96.000 Vertices und 192.000 Polygone verringert.</w:t>
      </w:r>
    </w:p>
    <w:p w14:paraId="44EC75A1" w14:textId="2F0119AF" w:rsidR="00265378" w:rsidRDefault="001B6601" w:rsidP="008D1D72">
      <w:pPr>
        <w:pStyle w:val="berschrift3"/>
      </w:pPr>
      <w:bookmarkStart w:id="56" w:name="_Toc148908602"/>
      <w:r>
        <w:t>Nachbesserung des erzeugten Modells</w:t>
      </w:r>
      <w:r w:rsidR="00265378" w:rsidRPr="006E6140">
        <w:t xml:space="preserve"> in Blender</w:t>
      </w:r>
      <w:bookmarkEnd w:id="56"/>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PIFuHD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Merge-Funktion At Center</w:t>
      </w:r>
      <w:r w:rsidR="006920F8">
        <w:t xml:space="preserve">, </w:t>
      </w:r>
      <w:r>
        <w:t>die ausgewählten Bereich</w:t>
      </w:r>
      <w:r w:rsidR="006920F8">
        <w:t>e</w:t>
      </w:r>
      <w:r>
        <w:t xml:space="preserve"> </w:t>
      </w:r>
      <w:r w:rsidR="006920F8">
        <w:t>zu einem Vertex</w:t>
      </w:r>
      <w:r>
        <w:t xml:space="preserve"> verbunden. Dieser </w:t>
      </w:r>
      <w:r w:rsidR="006920F8">
        <w:t>Vertex</w:t>
      </w:r>
      <w:r>
        <w:t xml:space="preserve"> kann nun mit dem Shortcut G so platziert werden, dass die Hand etwas natürlicher wirkt.</w:t>
      </w:r>
    </w:p>
    <w:p w14:paraId="16887ACB" w14:textId="6C6AA767" w:rsidR="00816121" w:rsidRPr="00816121" w:rsidRDefault="00816121" w:rsidP="00816121">
      <w:r>
        <w:t>Blender bietet weitere Funktionen wie zum Beispiel den Sculp Mode, um das 3D-Modell zu optimieren. Für die Entwicklung des Prototyps ist dieser Zustand jedoch ausreichend.</w:t>
      </w:r>
    </w:p>
    <w:p w14:paraId="16A2A2D4" w14:textId="41A03049" w:rsidR="00265378" w:rsidRDefault="00265378" w:rsidP="002249C3">
      <w:pPr>
        <w:pStyle w:val="berschrift3"/>
      </w:pPr>
      <w:bookmarkStart w:id="57" w:name="_Toc148908603"/>
      <w:r w:rsidRPr="006E6140">
        <w:t>Texturieren in Blender</w:t>
      </w:r>
      <w:bookmarkEnd w:id="57"/>
    </w:p>
    <w:p w14:paraId="2763D58D" w14:textId="0FBCA186"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Martin Luther noch eine Textur. Für die Textur wir das von Midjourney erzeugte Bild verwendet, welches PIFuHD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Propertie-Fenster → Material Properties → der gelben Punkt neben Base Color → Image Textur die Materialeigenscha</w:t>
      </w:r>
      <w:r w:rsidR="005D1322">
        <w:rPr>
          <w:lang w:eastAsia="de-DE"/>
        </w:rPr>
        <w:t>f</w:t>
      </w:r>
      <w:r w:rsidRPr="00F24034">
        <w:rPr>
          <w:lang w:eastAsia="de-DE"/>
        </w:rPr>
        <w:t xml:space="preserve">t Texture Image eingestellt. Im Propertie-Fenster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Unwrap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Unwarp-Funktion Unwrap fromView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Numpad zu benutzen. Numpad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Unwrap-Funktion Unwrap from View werden alle Vertices auf die Texturvorlage </w:t>
      </w:r>
      <w:r w:rsidR="008D1D72" w:rsidRPr="00F24034">
        <w:rPr>
          <w:lang w:eastAsia="de-DE"/>
        </w:rPr>
        <w:t>projiziert</w:t>
      </w:r>
      <w:r w:rsidRPr="00F24034">
        <w:rPr>
          <w:lang w:eastAsia="de-DE"/>
        </w:rPr>
        <w:t>.</w:t>
      </w:r>
    </w:p>
    <w:p w14:paraId="0359CC72" w14:textId="409E9B67" w:rsidR="00F24034" w:rsidRPr="00F24034" w:rsidRDefault="00F24034" w:rsidP="00682321">
      <w:pPr>
        <w:rPr>
          <w:rFonts w:ascii="Times New Roman" w:hAnsi="Times New Roman" w:cs="Times New Roman"/>
          <w:sz w:val="24"/>
          <w:szCs w:val="24"/>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r w:rsidR="002742F5">
        <w:rPr>
          <w:rFonts w:ascii="Times New Roman" w:hAnsi="Times New Roman" w:cs="Times New Roman"/>
          <w:sz w:val="24"/>
          <w:szCs w:val="24"/>
          <w:lang w:eastAsia="de-DE"/>
        </w:rPr>
        <w:t xml:space="preserve"> </w:t>
      </w:r>
      <w:r w:rsidRPr="00F24034">
        <w:rPr>
          <w:lang w:eastAsia="de-DE"/>
        </w:rPr>
        <w:t>Das Problem nach dem Auspacken des 3D-Modells, nach dieser beschriebenen Methode</w:t>
      </w:r>
    </w:p>
    <w:p w14:paraId="0406F6E6" w14:textId="7DA1AFBF" w:rsidR="00F24034" w:rsidRPr="00F24034" w:rsidRDefault="00F24034" w:rsidP="00682321">
      <w:pPr>
        <w:rPr>
          <w:rFonts w:ascii="Times New Roman" w:hAnsi="Times New Roman" w:cs="Times New Roman"/>
          <w:sz w:val="24"/>
          <w:szCs w:val="24"/>
          <w:lang w:eastAsia="de-DE"/>
        </w:rPr>
      </w:pPr>
      <w:r w:rsidRPr="00F24034">
        <w:rPr>
          <w:lang w:eastAsia="de-DE"/>
        </w:rPr>
        <w:t xml:space="preserve">ist, dass das 3D-Modell von vorne genauso texturiert ist wie von hinten. Um den Rücken und den Hinterkopf einigermaßen korrekt zu texturieren, werden die </w:t>
      </w:r>
      <w:r w:rsidR="002742F5" w:rsidRPr="00F24034">
        <w:rPr>
          <w:lang w:eastAsia="de-DE"/>
        </w:rPr>
        <w:t>Vertices</w:t>
      </w:r>
      <w:r w:rsidRPr="00F24034">
        <w:rPr>
          <w:lang w:eastAsia="de-DE"/>
        </w:rPr>
        <w:t xml:space="preserve"> im Edit</w:t>
      </w:r>
      <w:r w:rsidR="002742F5">
        <w:rPr>
          <w:rFonts w:ascii="Times New Roman" w:hAnsi="Times New Roman" w:cs="Times New Roman"/>
          <w:sz w:val="24"/>
          <w:szCs w:val="24"/>
          <w:lang w:eastAsia="de-DE"/>
        </w:rPr>
        <w:t>-</w:t>
      </w:r>
      <w:r w:rsidRPr="00F24034">
        <w:rPr>
          <w:lang w:eastAsia="de-DE"/>
        </w:rPr>
        <w:t xml:space="preserve">Mode </w:t>
      </w:r>
      <w:r w:rsidR="002742F5" w:rsidRPr="00F24034">
        <w:rPr>
          <w:lang w:eastAsia="de-DE"/>
        </w:rPr>
        <w:t>an den entsprechenden Bereichen</w:t>
      </w:r>
      <w:r w:rsidRPr="00F24034">
        <w:rPr>
          <w:lang w:eastAsia="de-DE"/>
        </w:rPr>
        <w:t xml:space="preserve"> ausgewählt und an entsprechende Bereiche im UV verschoben, die zu den Stelle</w:t>
      </w:r>
      <w:r w:rsidR="008D1D72">
        <w:rPr>
          <w:lang w:eastAsia="de-DE"/>
        </w:rPr>
        <w:t>n</w:t>
      </w:r>
      <w:r w:rsidRPr="00F24034">
        <w:rPr>
          <w:lang w:eastAsia="de-DE"/>
        </w:rPr>
        <w:t xml:space="preserve"> aus der 2D Vorlage passen.</w:t>
      </w:r>
    </w:p>
    <w:p w14:paraId="24B5C5F5" w14:textId="4B8F5E63" w:rsidR="00F24034" w:rsidRPr="005230AF" w:rsidRDefault="00F24034" w:rsidP="00682321">
      <w:pPr>
        <w:rPr>
          <w:rFonts w:ascii="Times New Roman" w:hAnsi="Times New Roman" w:cs="Times New Roman"/>
          <w:sz w:val="24"/>
          <w:szCs w:val="24"/>
          <w:lang w:eastAsia="de-DE"/>
        </w:rPr>
      </w:pPr>
      <w:r w:rsidRPr="00F24034">
        <w:rPr>
          <w:lang w:eastAsia="de-DE"/>
        </w:rPr>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r w:rsidRPr="00F24034">
        <w:rPr>
          <w:lang w:eastAsia="de-DE"/>
        </w:rPr>
        <w:t>Nachdem der Rücken und den Kopf nachtexturiert sind, fehlt noch der letzte wichtige Schritt, damit Martin Luther in der Unreal Engine zum Leben erweckt wird, und zwar das Rigging.</w:t>
      </w:r>
    </w:p>
    <w:p w14:paraId="233A53F6" w14:textId="00BBF7A9" w:rsidR="00265378" w:rsidRPr="006E6140" w:rsidRDefault="00265378" w:rsidP="008D1D72">
      <w:pPr>
        <w:pStyle w:val="berschrift3"/>
      </w:pPr>
      <w:bookmarkStart w:id="58" w:name="_Toc148908604"/>
      <w:r w:rsidRPr="006E6140">
        <w:t>Rigging in Blender</w:t>
      </w:r>
      <w:bookmarkEnd w:id="58"/>
    </w:p>
    <w:p w14:paraId="64E1F88F" w14:textId="6B6A064B" w:rsidR="00265378" w:rsidRPr="006E6140" w:rsidRDefault="00265378" w:rsidP="002249C3">
      <w:pPr>
        <w:pStyle w:val="berschrift3"/>
      </w:pPr>
      <w:bookmarkStart w:id="59" w:name="_Toc148908605"/>
      <w:r w:rsidRPr="006E6140">
        <w:t>Einfügen des Hauptcharakters in Unreal Engine 5</w:t>
      </w:r>
      <w:bookmarkEnd w:id="59"/>
    </w:p>
    <w:p w14:paraId="25CBF4C6" w14:textId="1DB5E7F7" w:rsidR="00265378" w:rsidRPr="006E6140" w:rsidRDefault="00265378" w:rsidP="006A773A">
      <w:pPr>
        <w:pStyle w:val="berschrift2"/>
      </w:pPr>
      <w:bookmarkStart w:id="60" w:name="_Toc148908606"/>
      <w:r w:rsidRPr="006E6140">
        <w:t>Meilenstein: Gebäude</w:t>
      </w:r>
      <w:bookmarkEnd w:id="60"/>
    </w:p>
    <w:p w14:paraId="698F068F" w14:textId="7760CEDC" w:rsidR="00265378" w:rsidRPr="006E6140" w:rsidRDefault="00265378" w:rsidP="006A773A">
      <w:pPr>
        <w:pStyle w:val="berschrift3"/>
      </w:pPr>
      <w:bookmarkStart w:id="61" w:name="_Toc148908607"/>
      <w:r w:rsidRPr="006E6140">
        <w:t>Erster Ansatz Fachwerkhäuser</w:t>
      </w:r>
      <w:bookmarkEnd w:id="61"/>
    </w:p>
    <w:p w14:paraId="3A305FE5" w14:textId="4B571E07" w:rsidR="00265378" w:rsidRPr="006E6140" w:rsidRDefault="00265378" w:rsidP="006A773A">
      <w:pPr>
        <w:pStyle w:val="berschrift3"/>
      </w:pPr>
      <w:bookmarkStart w:id="62" w:name="_Toc148908608"/>
      <w:r w:rsidRPr="006E6140">
        <w:t>Modellieren und texturieren Einfaches Haus mit Blender</w:t>
      </w:r>
      <w:bookmarkEnd w:id="62"/>
    </w:p>
    <w:p w14:paraId="6CDBAC01" w14:textId="5D6B9E48" w:rsidR="00265378" w:rsidRPr="006E6140" w:rsidRDefault="00265378" w:rsidP="006A773A">
      <w:pPr>
        <w:pStyle w:val="berschrift3"/>
      </w:pPr>
      <w:bookmarkStart w:id="63" w:name="_Toc148908609"/>
      <w:r w:rsidRPr="006E6140">
        <w:t>Zweiter Ansatz: Modellieren eines Fachwerkhaus mit Blender</w:t>
      </w:r>
      <w:bookmarkEnd w:id="63"/>
    </w:p>
    <w:p w14:paraId="42629E12" w14:textId="6845A737" w:rsidR="00265378" w:rsidRPr="006E6140" w:rsidRDefault="00265378" w:rsidP="006A773A">
      <w:pPr>
        <w:pStyle w:val="berschrift3"/>
      </w:pPr>
      <w:bookmarkStart w:id="64" w:name="_Toc148908610"/>
      <w:r w:rsidRPr="006E6140">
        <w:t>Dritter Ansatz Dorfbaukasten</w:t>
      </w:r>
      <w:bookmarkEnd w:id="64"/>
    </w:p>
    <w:p w14:paraId="5C56EE2E" w14:textId="67C8CA67" w:rsidR="00265378" w:rsidRPr="006E6140" w:rsidRDefault="00265378" w:rsidP="006A773A">
      <w:pPr>
        <w:pStyle w:val="berschrift2"/>
      </w:pPr>
      <w:bookmarkStart w:id="65" w:name="_Toc148908611"/>
      <w:r w:rsidRPr="006E6140">
        <w:t>Meilenstein: Nebenfiguren</w:t>
      </w:r>
      <w:bookmarkEnd w:id="65"/>
    </w:p>
    <w:p w14:paraId="0DFC4C28" w14:textId="1CAD81E7" w:rsidR="00265378" w:rsidRPr="006E6140" w:rsidRDefault="00265378" w:rsidP="006A773A">
      <w:pPr>
        <w:pStyle w:val="berschrift2"/>
      </w:pPr>
      <w:bookmarkStart w:id="66" w:name="_Toc148908612"/>
      <w:r w:rsidRPr="006E6140">
        <w:t>Meilenstein: Dialogsystem</w:t>
      </w:r>
      <w:bookmarkEnd w:id="66"/>
    </w:p>
    <w:p w14:paraId="23024E29" w14:textId="53EE5A43" w:rsidR="00265378" w:rsidRPr="006E6140" w:rsidRDefault="00265378" w:rsidP="006A773A">
      <w:pPr>
        <w:pStyle w:val="berschrift3"/>
      </w:pPr>
      <w:bookmarkStart w:id="67" w:name="_Toc148908613"/>
      <w:r w:rsidRPr="006E6140">
        <w:t>Ansatz 1 mit ChatGPT</w:t>
      </w:r>
      <w:bookmarkEnd w:id="67"/>
    </w:p>
    <w:p w14:paraId="2A7D3424" w14:textId="653AD2BD" w:rsidR="00265378" w:rsidRPr="006E6140" w:rsidRDefault="00265378" w:rsidP="006A773A">
      <w:pPr>
        <w:pStyle w:val="berschrift3"/>
      </w:pPr>
      <w:bookmarkStart w:id="68" w:name="_Toc148908614"/>
      <w:r w:rsidRPr="006E6140">
        <w:t>Ansatz 2 Rechersche mit Suchmaschienen im Internet</w:t>
      </w:r>
      <w:bookmarkEnd w:id="68"/>
    </w:p>
    <w:p w14:paraId="20461A3A" w14:textId="38888678" w:rsidR="00265378" w:rsidRPr="006E6140" w:rsidRDefault="00265378" w:rsidP="006A773A">
      <w:pPr>
        <w:pStyle w:val="berschrift2"/>
      </w:pPr>
      <w:bookmarkStart w:id="69" w:name="_Toc148908615"/>
      <w:r w:rsidRPr="006E6140">
        <w:t>Meilenstein: Sprachausgabe</w:t>
      </w:r>
      <w:bookmarkEnd w:id="69"/>
    </w:p>
    <w:p w14:paraId="37EC74E3" w14:textId="77777777" w:rsidR="00002E8C" w:rsidRPr="006E6140" w:rsidRDefault="00002E8C" w:rsidP="006A7A2C"/>
    <w:p w14:paraId="19985BF6" w14:textId="77777777" w:rsidR="002F3C86" w:rsidRDefault="002F3C86">
      <w:pPr>
        <w:spacing w:before="0" w:after="160" w:line="259" w:lineRule="auto"/>
        <w:jc w:val="left"/>
      </w:pPr>
      <w:r>
        <w:br w:type="page"/>
      </w:r>
    </w:p>
    <w:p w14:paraId="440745D4" w14:textId="77777777" w:rsidR="002110CE" w:rsidRDefault="002110CE" w:rsidP="002F3C86">
      <w:pPr>
        <w:pStyle w:val="berschrift1"/>
        <w:sectPr w:rsidR="002110CE" w:rsidSect="00AE1789">
          <w:pgSz w:w="11906" w:h="16838"/>
          <w:pgMar w:top="1418" w:right="1701" w:bottom="1418" w:left="2268" w:header="709" w:footer="709" w:gutter="0"/>
          <w:cols w:space="708"/>
          <w:docGrid w:linePitch="360"/>
        </w:sectPr>
      </w:pPr>
    </w:p>
    <w:p w14:paraId="3C68F20C" w14:textId="2E172D24" w:rsidR="00265378" w:rsidRPr="006E6140" w:rsidRDefault="00265378" w:rsidP="002F3C86">
      <w:pPr>
        <w:pStyle w:val="berschrift1"/>
      </w:pPr>
      <w:bookmarkStart w:id="70" w:name="_Toc148908616"/>
      <w:r w:rsidRPr="006E6140">
        <w:t>Probleme in der Umsetzung</w:t>
      </w:r>
      <w:bookmarkEnd w:id="70"/>
    </w:p>
    <w:p w14:paraId="211A7B12" w14:textId="44D72778" w:rsidR="00265378" w:rsidRPr="006E6140" w:rsidRDefault="00265378" w:rsidP="002F3C86">
      <w:pPr>
        <w:pStyle w:val="berschrift2"/>
      </w:pPr>
      <w:bookmarkStart w:id="71" w:name="_Toc148908617"/>
      <w:r w:rsidRPr="006E6140">
        <w:t>Ablenkung und Abschweifung</w:t>
      </w:r>
      <w:bookmarkEnd w:id="71"/>
    </w:p>
    <w:p w14:paraId="0FF02AAC" w14:textId="01F5BA9F" w:rsidR="00265378" w:rsidRPr="006E6140" w:rsidRDefault="00265378" w:rsidP="002F3C86">
      <w:pPr>
        <w:pStyle w:val="berschrift2"/>
      </w:pPr>
      <w:bookmarkStart w:id="72" w:name="_Toc148908618"/>
      <w:r w:rsidRPr="006E6140">
        <w:t>Einarbeitungszeit</w:t>
      </w:r>
      <w:bookmarkEnd w:id="72"/>
    </w:p>
    <w:p w14:paraId="0BA1C6C1" w14:textId="5C20C909" w:rsidR="00265378" w:rsidRPr="006E6140" w:rsidRDefault="00265378" w:rsidP="002F3C86">
      <w:pPr>
        <w:pStyle w:val="berschrift2"/>
      </w:pPr>
      <w:bookmarkStart w:id="73" w:name="_Toc148908619"/>
      <w:r w:rsidRPr="006E6140">
        <w:t>weis nicht alles</w:t>
      </w:r>
      <w:bookmarkEnd w:id="73"/>
    </w:p>
    <w:p w14:paraId="58528B6A" w14:textId="06090E18" w:rsidR="00265378" w:rsidRPr="006E6140" w:rsidRDefault="00265378" w:rsidP="002F3C86">
      <w:pPr>
        <w:pStyle w:val="berschrift2"/>
      </w:pPr>
      <w:bookmarkStart w:id="74" w:name="_Toc148908620"/>
      <w:r w:rsidRPr="006E6140">
        <w:t>Konsistenz</w:t>
      </w:r>
      <w:bookmarkEnd w:id="74"/>
    </w:p>
    <w:p w14:paraId="71BB4F46" w14:textId="46B4779B" w:rsidR="00265378" w:rsidRPr="006E6140" w:rsidRDefault="00265378" w:rsidP="002F3C86">
      <w:pPr>
        <w:pStyle w:val="berschrift2"/>
      </w:pPr>
      <w:bookmarkStart w:id="75" w:name="_Toc148908621"/>
      <w:r w:rsidRPr="006E6140">
        <w:t>Urheberrecht</w:t>
      </w:r>
      <w:bookmarkEnd w:id="75"/>
    </w:p>
    <w:p w14:paraId="73D7791A" w14:textId="77777777" w:rsidR="00002E8C" w:rsidRPr="006E6140" w:rsidRDefault="00002E8C" w:rsidP="006A7A2C"/>
    <w:p w14:paraId="628ED6B6" w14:textId="77777777" w:rsidR="006B7DE7" w:rsidRDefault="006B7DE7">
      <w:pPr>
        <w:spacing w:before="0" w:after="160" w:line="259" w:lineRule="auto"/>
        <w:jc w:val="left"/>
      </w:pPr>
      <w:r>
        <w:br w:type="page"/>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76" w:name="_Toc148908622"/>
      <w:r w:rsidRPr="006E6140">
        <w:t>Fazit</w:t>
      </w:r>
      <w:r w:rsidR="00037315">
        <w:t xml:space="preserve"> und Ausblick</w:t>
      </w:r>
      <w:bookmarkEnd w:id="76"/>
    </w:p>
    <w:p w14:paraId="45EFD97B" w14:textId="3F463535"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77" w:name="_Toc148908623"/>
      <w:r w:rsidRPr="006E6140">
        <w:t>Abbildungsverzeichnis</w:t>
      </w:r>
      <w:bookmarkEnd w:id="77"/>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78" w:name="_Toc148908624"/>
      <w:r>
        <w:t>T</w:t>
      </w:r>
      <w:r w:rsidR="00265378" w:rsidRPr="006E6140">
        <w:t>abellenverzeichnis</w:t>
      </w:r>
      <w:bookmarkEnd w:id="78"/>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79" w:name="_Toc148908625"/>
      <w:r w:rsidRPr="006E6140">
        <w:t>Abkürzungsverzeichnis</w:t>
      </w:r>
      <w:bookmarkEnd w:id="79"/>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80" w:name="_Toc148908626"/>
    <w:p w14:paraId="345892EC" w14:textId="18062E52" w:rsidR="0064398B" w:rsidRDefault="00CA01FA"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80"/>
    </w:p>
    <w:p w14:paraId="0F4582F9" w14:textId="77777777" w:rsidR="001A6A4D" w:rsidRDefault="001A6A4D" w:rsidP="00FD7CF7"/>
    <w:p w14:paraId="748824F2" w14:textId="75278F5F" w:rsidR="00046AD9" w:rsidRPr="00046AD9" w:rsidRDefault="00046AD9" w:rsidP="002B0E27">
      <w:pPr>
        <w:pStyle w:val="LiteraturverzeichnisBA"/>
        <w:rPr>
          <w:lang w:val="en-GB" w:eastAsia="de-DE"/>
        </w:rPr>
      </w:pPr>
      <w:r w:rsidRPr="00046AD9">
        <w:rPr>
          <w:lang w:eastAsia="de-DE"/>
        </w:rPr>
        <w:t>BM-Experts</w:t>
      </w:r>
      <w:r w:rsidRPr="00046AD9">
        <w:rPr>
          <w:lang w:eastAsia="de-DE"/>
        </w:rPr>
        <w:t>.</w:t>
      </w:r>
      <w:r w:rsidRPr="00046AD9">
        <w:rPr>
          <w:lang w:eastAsia="de-DE"/>
        </w:rPr>
        <w:t xml:space="preserve"> (2023,</w:t>
      </w:r>
      <w:r w:rsidRPr="00046AD9">
        <w:rPr>
          <w:lang w:eastAsia="de-DE"/>
        </w:rPr>
        <w:t xml:space="preserve"> </w:t>
      </w:r>
      <w:r w:rsidR="006D002F">
        <w:rPr>
          <w:lang w:eastAsia="de-DE"/>
        </w:rPr>
        <w:t>07.</w:t>
      </w:r>
      <w:r w:rsidRPr="00046AD9">
        <w:rPr>
          <w:lang w:eastAsia="de-DE"/>
        </w:rPr>
        <w:t xml:space="preserve"> Juni). </w:t>
      </w:r>
      <w:r w:rsidRPr="00046AD9">
        <w:rPr>
          <w:i/>
          <w:lang w:eastAsia="de-DE"/>
        </w:rPr>
        <w:t>Prompt: Was ist das und wie kann er</w:t>
      </w:r>
      <w:r>
        <w:rPr>
          <w:i/>
          <w:lang w:eastAsia="de-DE"/>
        </w:rPr>
        <w:t xml:space="preserve"> </w:t>
      </w:r>
      <w:r w:rsidRPr="00046AD9">
        <w:rPr>
          <w:i/>
          <w:lang w:eastAsia="de-DE"/>
        </w:rPr>
        <w:t>eingesetzt werden?</w:t>
      </w:r>
      <w:r w:rsidRPr="00046AD9">
        <w:rPr>
          <w:lang w:eastAsia="de-DE"/>
        </w:rPr>
        <w:t xml:space="preserve"> </w:t>
      </w:r>
      <w:r w:rsidRPr="00BC195E">
        <w:rPr>
          <w:lang w:val="en-GB" w:eastAsia="de-DE"/>
        </w:rPr>
        <w:t xml:space="preserve">BM-Experts GmbH. </w:t>
      </w:r>
      <w:r w:rsidR="00665E08" w:rsidRPr="00FA52EC">
        <w:rPr>
          <w:lang w:val="en-GB" w:eastAsia="de-DE"/>
        </w:rPr>
        <w:t>https://bm-experts.de/definitionenfaq/definitionen/prompt-was-ist-das-und-wie-kann-er-eingesetzt-werden/</w:t>
      </w:r>
    </w:p>
    <w:p w14:paraId="10A5F623" w14:textId="63093512" w:rsidR="00665E08" w:rsidRPr="00046AD9" w:rsidRDefault="00665E08" w:rsidP="003A7E43">
      <w:pPr>
        <w:pStyle w:val="LiteraturverzeichnisBA"/>
        <w:rPr>
          <w:lang w:eastAsia="de-DE"/>
        </w:rPr>
      </w:pPr>
      <w:r w:rsidRPr="00665E08">
        <w:rPr>
          <w:lang w:eastAsia="de-DE"/>
        </w:rPr>
        <w:t>Breuer, K. (2012). Computerspiele programmieren</w:t>
      </w:r>
      <w:r w:rsidR="00953062">
        <w:rPr>
          <w:lang w:eastAsia="de-DE"/>
        </w:rPr>
        <w:t>:</w:t>
      </w:r>
      <w:r w:rsidRPr="00665E08">
        <w:rPr>
          <w:lang w:eastAsia="de-DE"/>
        </w:rPr>
        <w:t xml:space="preserve"> </w:t>
      </w:r>
      <w:r w:rsidR="00953062">
        <w:rPr>
          <w:lang w:eastAsia="de-DE"/>
        </w:rPr>
        <w:t>K</w:t>
      </w:r>
      <w:r w:rsidRPr="00665E08">
        <w:rPr>
          <w:lang w:eastAsia="de-DE"/>
        </w:rPr>
        <w:t>ünstliche Intelligenz für künstliche Gehirne. De Gruyter Oldenbourg.</w:t>
      </w:r>
    </w:p>
    <w:p w14:paraId="73FD51CD" w14:textId="5F77DE29" w:rsidR="00D533B1" w:rsidRPr="00297D53" w:rsidRDefault="00DC331E" w:rsidP="003A7E43">
      <w:pPr>
        <w:pStyle w:val="LiteraturverzeichnisBA"/>
        <w:rPr>
          <w:lang w:val="en-GB" w:eastAsia="de-DE"/>
        </w:rPr>
      </w:pPr>
      <w:r w:rsidRPr="00DC331E">
        <w:rPr>
          <w:lang w:eastAsia="de-DE"/>
        </w:rPr>
        <w:t xml:space="preserve">Bühler, P. (2021). </w:t>
      </w:r>
      <w:r w:rsidRPr="00DC331E">
        <w:rPr>
          <w:i/>
          <w:lang w:eastAsia="de-DE"/>
        </w:rPr>
        <w:t xml:space="preserve">3D mit Blender: Modeling - Animation </w:t>
      </w:r>
      <w:r w:rsidR="00240304">
        <w:rPr>
          <w:i/>
          <w:lang w:eastAsia="de-DE"/>
        </w:rPr>
        <w:t>–</w:t>
      </w:r>
      <w:r w:rsidRPr="00DC331E">
        <w:rPr>
          <w:i/>
          <w:lang w:eastAsia="de-DE"/>
        </w:rPr>
        <w:t xml:space="preserve"> Rendering</w:t>
      </w:r>
      <w:r w:rsidR="00240304">
        <w:rPr>
          <w:i/>
          <w:lang w:eastAsia="de-DE"/>
        </w:rPr>
        <w:t xml:space="preserve"> </w:t>
      </w:r>
      <w:r w:rsidR="00240304">
        <w:rPr>
          <w:lang w:eastAsia="de-DE"/>
        </w:rPr>
        <w:t>(1. Aufl.)</w:t>
      </w:r>
      <w:r w:rsidR="00240304" w:rsidRPr="00665E08">
        <w:rPr>
          <w:lang w:eastAsia="de-DE"/>
        </w:rPr>
        <w:t>.</w:t>
      </w:r>
      <w:r w:rsidR="00E977B3">
        <w:rPr>
          <w:lang w:eastAsia="de-DE"/>
        </w:rPr>
        <w:t xml:space="preserve"> </w:t>
      </w:r>
      <w:r w:rsidRPr="00DC331E">
        <w:rPr>
          <w:lang w:eastAsia="de-DE"/>
        </w:rPr>
        <w:t xml:space="preserve">Springer Fachmedien Wiesbaden. </w:t>
      </w:r>
      <w:r w:rsidR="00297D53" w:rsidRPr="00FA52EC">
        <w:rPr>
          <w:lang w:val="en-GB" w:eastAsia="de-DE"/>
        </w:rPr>
        <w:t>https://doi.org/10.1007/978-3-658-36214-0</w:t>
      </w:r>
    </w:p>
    <w:p w14:paraId="2C8BB947" w14:textId="18B13F36" w:rsidR="00297D53" w:rsidRPr="00046AD9" w:rsidRDefault="00297D53" w:rsidP="00117F1B">
      <w:pPr>
        <w:pStyle w:val="LiteraturverzeichnisBA"/>
        <w:rPr>
          <w:lang w:eastAsia="de-DE"/>
        </w:rPr>
      </w:pPr>
      <w:r w:rsidRPr="00297D53">
        <w:rPr>
          <w:lang w:val="en-GB" w:eastAsia="de-DE"/>
        </w:rPr>
        <w:t>Bühling, R. (2017,</w:t>
      </w:r>
      <w:r w:rsidRPr="00573F12">
        <w:rPr>
          <w:lang w:val="en-GB" w:eastAsia="de-DE"/>
        </w:rPr>
        <w:t xml:space="preserve"> </w:t>
      </w:r>
      <w:r w:rsidR="00BA55DC" w:rsidRPr="00573F12">
        <w:rPr>
          <w:lang w:val="en-GB" w:eastAsia="de-DE"/>
        </w:rPr>
        <w:t>29.</w:t>
      </w:r>
      <w:r w:rsidRPr="00297D53">
        <w:rPr>
          <w:lang w:val="en-GB" w:eastAsia="de-DE"/>
        </w:rPr>
        <w:t xml:space="preserve"> September). </w:t>
      </w:r>
      <w:r w:rsidRPr="00297D53">
        <w:rPr>
          <w:i/>
          <w:lang w:val="en-GB" w:eastAsia="de-DE"/>
        </w:rPr>
        <w:t>T-Pose</w:t>
      </w:r>
      <w:r w:rsidRPr="00297D53">
        <w:rPr>
          <w:lang w:val="en-GB" w:eastAsia="de-DE"/>
        </w:rPr>
        <w:t>. GameDev-Profi.</w:t>
      </w:r>
      <w:r>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 xml:space="preserve">Oktober </w:t>
      </w:r>
      <w:r w:rsidR="00FB2556">
        <w:rPr>
          <w:lang w:eastAsia="de-DE"/>
        </w:rPr>
        <w:t>2023</w:t>
      </w:r>
      <w:r w:rsidR="00573F12">
        <w:rPr>
          <w:lang w:eastAsia="de-DE"/>
        </w:rPr>
        <w:t xml:space="preserve">. </w:t>
      </w:r>
      <w:r w:rsidRPr="00297D53">
        <w:rPr>
          <w:lang w:eastAsia="de-DE"/>
        </w:rPr>
        <w:t>https</w:t>
      </w:r>
      <w:r w:rsidRPr="00297D53">
        <w:rPr>
          <w:lang w:eastAsia="de-DE"/>
        </w:rPr>
        <w:t>://www.gamedev-profi.de/lexikon/t-pose/</w:t>
      </w:r>
    </w:p>
    <w:p w14:paraId="59EA7F2D" w14:textId="0C020D69" w:rsidR="00046AD9" w:rsidRPr="00BC195E" w:rsidRDefault="00BC195E" w:rsidP="002B0E27">
      <w:pPr>
        <w:pStyle w:val="LiteraturverzeichnisBA"/>
        <w:rPr>
          <w:lang w:val="en-GB"/>
        </w:rPr>
      </w:pPr>
      <w:r w:rsidRPr="00240304">
        <w:t xml:space="preserve">Cambridge Dictionary (o.D.). </w:t>
      </w:r>
      <w:r w:rsidRPr="002B0E27">
        <w:rPr>
          <w:i/>
          <w:lang w:val="en-GB"/>
        </w:rPr>
        <w:t>Prompt</w:t>
      </w:r>
      <w:r>
        <w:rPr>
          <w:lang w:val="en-GB"/>
        </w:rPr>
        <w:t xml:space="preserve">. </w:t>
      </w:r>
      <w:r w:rsidRPr="00BC195E">
        <w:rPr>
          <w:lang w:val="en-GB"/>
        </w:rPr>
        <w:t>Cambridge University Press &amp; Assessment</w:t>
      </w:r>
      <w:r w:rsidR="008464F9">
        <w:rPr>
          <w:lang w:val="en-GB"/>
        </w:rPr>
        <w:t xml:space="preserve">. </w:t>
      </w:r>
      <w:r w:rsidRPr="00BC195E">
        <w:rPr>
          <w:lang w:val="en-GB"/>
        </w:rPr>
        <w:t xml:space="preserve">Abgerufen am </w:t>
      </w:r>
      <w:r w:rsidR="008464F9" w:rsidRPr="00BC195E">
        <w:rPr>
          <w:lang w:val="en-GB"/>
        </w:rPr>
        <w:t>06. Oktober</w:t>
      </w:r>
      <w:r w:rsidRPr="00BC195E">
        <w:rPr>
          <w:lang w:val="en-GB"/>
        </w:rPr>
        <w:t xml:space="preserve"> 2023.</w:t>
      </w:r>
      <w:r w:rsidR="008464F9">
        <w:rPr>
          <w:lang w:val="en-GB"/>
        </w:rPr>
        <w:t xml:space="preserve"> </w:t>
      </w:r>
      <w:r w:rsidRPr="00BC195E">
        <w:rPr>
          <w:lang w:val="en-GB"/>
        </w:rPr>
        <w:t>https://dictionary.cambridge.org/dictionary/english/prompt.</w:t>
      </w:r>
    </w:p>
    <w:p w14:paraId="4559454B" w14:textId="389F6178" w:rsidR="001A6A4D" w:rsidRPr="005524DD" w:rsidRDefault="001A6A4D" w:rsidP="005524DD">
      <w:pPr>
        <w:pStyle w:val="LiteraturverzeichnisBA"/>
      </w:pPr>
      <w:r w:rsidRPr="005524DD">
        <w:t xml:space="preserve">ifaa-Institut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Arbeitswissenschaft.net. https://www.arbeitswissenschaft.net/themenfelder/kuenstliche-intelligenz-lernende-systeme</w:t>
      </w:r>
    </w:p>
    <w:p w14:paraId="0C975B91" w14:textId="387E27F6" w:rsidR="004D6A66" w:rsidRDefault="00FD7CF7" w:rsidP="000A4018">
      <w:pPr>
        <w:pStyle w:val="LiteraturverzeichnisBA"/>
      </w:pPr>
      <w:r>
        <w:t>Moring, A</w:t>
      </w:r>
      <w:r w:rsidR="00750890">
        <w:t>.</w:t>
      </w:r>
      <w:r>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Fachmedien Wiesbaden. https://doi.org/10.1007/978-3-658-42018-5</w:t>
      </w:r>
    </w:p>
    <w:p w14:paraId="534193B0" w14:textId="4239E9EB" w:rsidR="00A61568" w:rsidRPr="000A4018" w:rsidRDefault="00A61568" w:rsidP="000A4018">
      <w:pPr>
        <w:pStyle w:val="LiteraturverzeichnisBA"/>
      </w:pPr>
      <w:r w:rsidRPr="000A4018">
        <w:t>Riecken,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0A4018">
        <w:t xml:space="preserve">Wie Sprachmodelle wie ChatGPT unsere Gesellschaft verändern werden. </w:t>
      </w:r>
      <w:r w:rsidR="004D1EB0" w:rsidRPr="000A4018">
        <w:t>Bildungsportal Niedersachsen.</w:t>
      </w:r>
      <w:r w:rsidR="0042155E" w:rsidRPr="000A4018">
        <w:t xml:space="preserve"> Abgerufen am </w:t>
      </w:r>
      <w:r w:rsidR="00F432BF" w:rsidRPr="000A4018">
        <w:t>20.10.2023</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5524DD" w:rsidRDefault="004D2B8D" w:rsidP="00536271">
      <w:pPr>
        <w:pStyle w:val="LiteraturverzeichnisBA"/>
        <w:rPr>
          <w:lang w:val="en-GB"/>
        </w:rPr>
      </w:pPr>
      <w:r>
        <w:t xml:space="preserve">Rost, D. H. (2013). </w:t>
      </w:r>
      <w:r>
        <w:rPr>
          <w:i/>
          <w:iCs/>
        </w:rPr>
        <w:t>Handbuch Intelligenz</w:t>
      </w:r>
      <w:r>
        <w:t xml:space="preserve"> (1. Aufl.). </w:t>
      </w:r>
      <w:r w:rsidRPr="005524DD">
        <w:rPr>
          <w:lang w:val="en-GB"/>
        </w:rPr>
        <w:t>Beltz</w:t>
      </w:r>
      <w:r w:rsidR="003B1B46" w:rsidRPr="005524DD">
        <w:rPr>
          <w:lang w:val="en-GB"/>
        </w:rPr>
        <w:t>.</w:t>
      </w:r>
      <w:r w:rsidR="0034033E" w:rsidRPr="005524DD">
        <w:rPr>
          <w:lang w:val="en-GB"/>
        </w:rPr>
        <w:t xml:space="preserve"> </w:t>
      </w:r>
      <w:r w:rsidR="00286DEE" w:rsidRPr="005524DD">
        <w:rPr>
          <w:lang w:val="en-GB"/>
        </w:rPr>
        <w:t>http://d</w:t>
      </w:r>
      <w:r w:rsidR="00242D60" w:rsidRPr="005524DD">
        <w:rPr>
          <w:lang w:val="en-GB"/>
        </w:rPr>
        <w:t>-</w:t>
      </w:r>
      <w:r w:rsidR="00286DEE" w:rsidRPr="005524DD">
        <w:rPr>
          <w:lang w:val="en-GB"/>
        </w:rPr>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rPr>
        <w:t>Die Kunst des Game Designs: Bessere Games</w:t>
      </w:r>
      <w:r w:rsidR="00BC6E62" w:rsidRPr="001970B4">
        <w:rPr>
          <w:i/>
        </w:rPr>
        <w:t xml:space="preserve"> </w:t>
      </w:r>
      <w:r w:rsidRPr="001970B4">
        <w:rPr>
          <w:i/>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r w:rsidR="00BC6E62" w:rsidRPr="00BC6E62">
        <w:t>m</w:t>
      </w:r>
      <w:r w:rsidRPr="00BC6E62">
        <w:t>itp</w:t>
      </w:r>
      <w:r w:rsidR="00BC6E62" w:rsidRPr="00BC6E62">
        <w:t>-Verlag</w:t>
      </w:r>
      <w:r w:rsidR="00C90698">
        <w:t>. (Origin</w:t>
      </w:r>
      <w:r w:rsidR="00DE41A9">
        <w:t>alwerk veröffentlicht 2020)</w:t>
      </w:r>
    </w:p>
    <w:p w14:paraId="6115A61F" w14:textId="14D42B1B" w:rsidR="003B303F" w:rsidRPr="00447FD6" w:rsidRDefault="001B03E0" w:rsidP="00447FD6">
      <w:pPr>
        <w:pStyle w:val="LiteraturverzeichnisBA"/>
      </w:pPr>
      <w:r w:rsidRPr="00920B3C">
        <w:t>Wade McMaster - Creator Impact (</w:t>
      </w:r>
      <w:r w:rsidR="00572BD8" w:rsidRPr="00920B3C">
        <w:t>05. Mai 2023</w:t>
      </w:r>
      <w:r w:rsidRPr="00920B3C">
        <w:t>)</w:t>
      </w:r>
      <w:r w:rsidR="00572BD8" w:rsidRPr="00920B3C">
        <w:t xml:space="preserve">. </w:t>
      </w:r>
      <w:r w:rsidR="003B303F" w:rsidRPr="003B303F">
        <w:t>Chat GPT + Midjourney V5.2 = Insane AI Art! (Process to Generate Prompts).</w:t>
      </w:r>
      <w:r w:rsidR="00711D4E" w:rsidRPr="00920B3C">
        <w:t xml:space="preserve"> </w:t>
      </w:r>
      <w:r w:rsidR="00CE7A07" w:rsidRPr="00920B3C">
        <w:t>[Video]</w:t>
      </w:r>
      <w:r w:rsidR="001867FB" w:rsidRPr="00920B3C">
        <w:t>. YouTube.</w:t>
      </w:r>
      <w:r w:rsidR="00920B3C" w:rsidRPr="00920B3C">
        <w:t xml:space="preserve"> </w:t>
      </w:r>
      <w:r w:rsidR="003B303F" w:rsidRPr="003B303F">
        <w:t>https://www.youtube.com/watch?v=0RCvbd5uLDY</w:t>
      </w:r>
    </w:p>
    <w:p w14:paraId="4C7B15AA" w14:textId="57113154" w:rsidR="000D0554" w:rsidRPr="000D3C2A" w:rsidRDefault="000D0554" w:rsidP="000D3C2A">
      <w:pPr>
        <w:pStyle w:val="LiteraturverzeichnisBA"/>
        <w:rPr>
          <w:lang w:val="en-GB"/>
        </w:rPr>
      </w:pPr>
      <w:r w:rsidRPr="0062232C">
        <w:rPr>
          <w:lang w:val="en-GB"/>
        </w:rPr>
        <w:t>Wang, W</w:t>
      </w:r>
      <w:r w:rsidR="00276E02" w:rsidRPr="0062232C">
        <w:rPr>
          <w:lang w:val="en-GB"/>
        </w:rPr>
        <w:t>.</w:t>
      </w:r>
      <w:r w:rsidRPr="0062232C">
        <w:rPr>
          <w:lang w:val="en-GB"/>
        </w:rPr>
        <w:t xml:space="preserve"> (2023). </w:t>
      </w:r>
      <w:r w:rsidRPr="001970B4">
        <w:rPr>
          <w:i/>
          <w:lang w:val="en-GB"/>
        </w:rPr>
        <w:t>The Structure of Game Design</w:t>
      </w:r>
      <w:r>
        <w:rPr>
          <w:i/>
          <w:lang w:val="en-GB"/>
        </w:rPr>
        <w:t xml:space="preserve"> </w:t>
      </w:r>
      <w:r w:rsidR="005D4BAB" w:rsidRPr="005D4BAB">
        <w:rPr>
          <w:lang w:val="en-GB"/>
        </w:rPr>
        <w:t>(</w:t>
      </w:r>
      <w:r w:rsidRPr="000D3C2A">
        <w:rPr>
          <w:lang w:val="en-GB"/>
        </w:rPr>
        <w:t>1. Aufl</w:t>
      </w:r>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06879EFD" w14:textId="77777777" w:rsidR="009B30E2" w:rsidRPr="005D4BAB" w:rsidRDefault="009B30E2">
      <w:pPr>
        <w:spacing w:before="0" w:after="160" w:line="259" w:lineRule="auto"/>
        <w:jc w:val="left"/>
        <w:rPr>
          <w:rFonts w:eastAsiaTheme="majorEastAsia" w:cstheme="majorBidi"/>
          <w:sz w:val="32"/>
          <w:szCs w:val="32"/>
          <w:lang w:val="en-GB"/>
        </w:rPr>
      </w:pPr>
      <w:r w:rsidRPr="005D4BAB">
        <w:rPr>
          <w:lang w:val="en-GB"/>
        </w:rPr>
        <w:br w:type="page"/>
      </w:r>
    </w:p>
    <w:p w14:paraId="7C4E179B" w14:textId="77777777" w:rsidR="002110CE" w:rsidRPr="005D4BAB" w:rsidRDefault="002110CE" w:rsidP="00ED71A0">
      <w:pPr>
        <w:pStyle w:val="berschrift1"/>
        <w:rPr>
          <w:lang w:val="en-GB"/>
        </w:rPr>
        <w:sectPr w:rsidR="002110CE" w:rsidRPr="005D4BAB"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81" w:name="_Toc148908627"/>
      <w:r w:rsidRPr="006505D1">
        <w:t>Code-Beispiele</w:t>
      </w:r>
      <w:bookmarkEnd w:id="81"/>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46"/>
          <w:footerReference w:type="default" r:id="rId47"/>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82" w:name="_Toc148908628"/>
      <w:r w:rsidRPr="006E6140">
        <w:t>Anhang</w:t>
      </w:r>
      <w:r>
        <w:t>sverzeichnis</w:t>
      </w:r>
      <w:bookmarkEnd w:id="82"/>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83" w:name="_Toc148750367"/>
      <w:bookmarkStart w:id="84" w:name="_Toc148908629"/>
      <w:r>
        <w:t>Erklärung</w:t>
      </w:r>
      <w:bookmarkEnd w:id="83"/>
      <w:bookmarkEnd w:id="84"/>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48"/>
      <w:pgSz w:w="11906" w:h="16838"/>
      <w:pgMar w:top="1418" w:right="1701"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nke Taylor" w:date="2023-10-22T21:13:00Z" w:initials="AT">
    <w:p w14:paraId="56621418" w14:textId="77777777" w:rsidR="009975C8" w:rsidRDefault="009975C8" w:rsidP="00E961B5">
      <w:pPr>
        <w:pStyle w:val="Kommentartext"/>
        <w:jc w:val="left"/>
      </w:pPr>
      <w:r>
        <w:rPr>
          <w:rStyle w:val="Kommentarzeichen"/>
        </w:rPr>
        <w:annotationRef/>
      </w:r>
      <w:r>
        <w:t>Schatz, das steht leider schon bei KI-Systemen mit der gleichen Quelle und Seitenzahl siehe S.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6214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4FAAAB" w16cex:dateUtc="2023-10-22T1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621418" w16cid:durableId="1A4FAA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45D4F" w14:textId="77777777" w:rsidR="006D7844" w:rsidRDefault="006D7844" w:rsidP="00104EFD">
      <w:pPr>
        <w:spacing w:before="0" w:after="0" w:line="240" w:lineRule="auto"/>
      </w:pPr>
      <w:r>
        <w:separator/>
      </w:r>
    </w:p>
  </w:endnote>
  <w:endnote w:type="continuationSeparator" w:id="0">
    <w:p w14:paraId="3FA471B4" w14:textId="77777777" w:rsidR="006D7844" w:rsidRDefault="006D7844" w:rsidP="00104EFD">
      <w:pPr>
        <w:spacing w:before="0" w:after="0" w:line="240" w:lineRule="auto"/>
      </w:pPr>
      <w:r>
        <w:continuationSeparator/>
      </w:r>
    </w:p>
  </w:endnote>
  <w:endnote w:type="continuationNotice" w:id="1">
    <w:p w14:paraId="0D04FBA1" w14:textId="77777777" w:rsidR="006D7844" w:rsidRDefault="006D784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E8792" w14:textId="77777777" w:rsidR="006D7844" w:rsidRDefault="006D7844" w:rsidP="00104EFD">
      <w:pPr>
        <w:spacing w:before="0" w:after="0" w:line="240" w:lineRule="auto"/>
      </w:pPr>
      <w:r>
        <w:separator/>
      </w:r>
    </w:p>
  </w:footnote>
  <w:footnote w:type="continuationSeparator" w:id="0">
    <w:p w14:paraId="1FA00281" w14:textId="77777777" w:rsidR="006D7844" w:rsidRDefault="006D7844" w:rsidP="00104EFD">
      <w:pPr>
        <w:spacing w:before="0" w:after="0" w:line="240" w:lineRule="auto"/>
      </w:pPr>
      <w:r>
        <w:continuationSeparator/>
      </w:r>
    </w:p>
  </w:footnote>
  <w:footnote w:type="continuationNotice" w:id="1">
    <w:p w14:paraId="2CB1C223" w14:textId="77777777" w:rsidR="006D7844" w:rsidRDefault="006D784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ke Taylor">
    <w15:presenceInfo w15:providerId="Windows Live" w15:userId="9ac29103b7ef98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29A0"/>
    <w:rsid w:val="00002E8C"/>
    <w:rsid w:val="000051AD"/>
    <w:rsid w:val="00005F57"/>
    <w:rsid w:val="0000644C"/>
    <w:rsid w:val="00006D9E"/>
    <w:rsid w:val="000102D6"/>
    <w:rsid w:val="000113C9"/>
    <w:rsid w:val="000113CA"/>
    <w:rsid w:val="0001236E"/>
    <w:rsid w:val="00012F75"/>
    <w:rsid w:val="000130AA"/>
    <w:rsid w:val="000137E0"/>
    <w:rsid w:val="0001385D"/>
    <w:rsid w:val="000154B1"/>
    <w:rsid w:val="000166BE"/>
    <w:rsid w:val="00016D8E"/>
    <w:rsid w:val="00021C9E"/>
    <w:rsid w:val="00023811"/>
    <w:rsid w:val="00023CC4"/>
    <w:rsid w:val="00025D30"/>
    <w:rsid w:val="000316D9"/>
    <w:rsid w:val="000328D2"/>
    <w:rsid w:val="000329CB"/>
    <w:rsid w:val="00032A82"/>
    <w:rsid w:val="00032ACF"/>
    <w:rsid w:val="00032E55"/>
    <w:rsid w:val="00032FDD"/>
    <w:rsid w:val="000350D9"/>
    <w:rsid w:val="000352AC"/>
    <w:rsid w:val="00037315"/>
    <w:rsid w:val="00037831"/>
    <w:rsid w:val="000405F9"/>
    <w:rsid w:val="00040846"/>
    <w:rsid w:val="000414BA"/>
    <w:rsid w:val="00041CDE"/>
    <w:rsid w:val="00042613"/>
    <w:rsid w:val="00042DEB"/>
    <w:rsid w:val="000444FB"/>
    <w:rsid w:val="000451A2"/>
    <w:rsid w:val="00046AD9"/>
    <w:rsid w:val="00050726"/>
    <w:rsid w:val="0005080E"/>
    <w:rsid w:val="00051461"/>
    <w:rsid w:val="0005219F"/>
    <w:rsid w:val="00052D64"/>
    <w:rsid w:val="00053B22"/>
    <w:rsid w:val="000563EF"/>
    <w:rsid w:val="00056737"/>
    <w:rsid w:val="000606AA"/>
    <w:rsid w:val="00060BF2"/>
    <w:rsid w:val="00060FB8"/>
    <w:rsid w:val="0006165C"/>
    <w:rsid w:val="00061BED"/>
    <w:rsid w:val="000631FA"/>
    <w:rsid w:val="000633F1"/>
    <w:rsid w:val="0006446C"/>
    <w:rsid w:val="000652C0"/>
    <w:rsid w:val="000653E1"/>
    <w:rsid w:val="00066258"/>
    <w:rsid w:val="0006634F"/>
    <w:rsid w:val="00066AAF"/>
    <w:rsid w:val="00070417"/>
    <w:rsid w:val="00071D7E"/>
    <w:rsid w:val="00072BE8"/>
    <w:rsid w:val="00072F2B"/>
    <w:rsid w:val="00073DA3"/>
    <w:rsid w:val="00073E1B"/>
    <w:rsid w:val="0007486D"/>
    <w:rsid w:val="00075604"/>
    <w:rsid w:val="000768C3"/>
    <w:rsid w:val="00076F58"/>
    <w:rsid w:val="00077066"/>
    <w:rsid w:val="0007719B"/>
    <w:rsid w:val="000771D2"/>
    <w:rsid w:val="00077413"/>
    <w:rsid w:val="000835D5"/>
    <w:rsid w:val="0008452E"/>
    <w:rsid w:val="000911BE"/>
    <w:rsid w:val="0009518B"/>
    <w:rsid w:val="00095232"/>
    <w:rsid w:val="0009549E"/>
    <w:rsid w:val="000A05BA"/>
    <w:rsid w:val="000A0C5B"/>
    <w:rsid w:val="000A113D"/>
    <w:rsid w:val="000A3ED3"/>
    <w:rsid w:val="000A4018"/>
    <w:rsid w:val="000A46CC"/>
    <w:rsid w:val="000A4A2E"/>
    <w:rsid w:val="000A6D5B"/>
    <w:rsid w:val="000A7925"/>
    <w:rsid w:val="000B0857"/>
    <w:rsid w:val="000B0DF6"/>
    <w:rsid w:val="000B20F3"/>
    <w:rsid w:val="000B2587"/>
    <w:rsid w:val="000B27B3"/>
    <w:rsid w:val="000B43B9"/>
    <w:rsid w:val="000B47EF"/>
    <w:rsid w:val="000B7E6A"/>
    <w:rsid w:val="000C09BB"/>
    <w:rsid w:val="000C0AFD"/>
    <w:rsid w:val="000C109E"/>
    <w:rsid w:val="000C5696"/>
    <w:rsid w:val="000D0554"/>
    <w:rsid w:val="000D3C2A"/>
    <w:rsid w:val="000D5C8C"/>
    <w:rsid w:val="000D61F7"/>
    <w:rsid w:val="000E093E"/>
    <w:rsid w:val="000E0B83"/>
    <w:rsid w:val="000E1781"/>
    <w:rsid w:val="000E2327"/>
    <w:rsid w:val="000E29DA"/>
    <w:rsid w:val="000E605E"/>
    <w:rsid w:val="000E743B"/>
    <w:rsid w:val="000E74DD"/>
    <w:rsid w:val="000F09CA"/>
    <w:rsid w:val="000F0E13"/>
    <w:rsid w:val="000F1020"/>
    <w:rsid w:val="000F1176"/>
    <w:rsid w:val="000F1638"/>
    <w:rsid w:val="000F19AE"/>
    <w:rsid w:val="000F1AE8"/>
    <w:rsid w:val="000F1F86"/>
    <w:rsid w:val="000F217D"/>
    <w:rsid w:val="000F3D14"/>
    <w:rsid w:val="000F4F5C"/>
    <w:rsid w:val="000F532F"/>
    <w:rsid w:val="000F54FB"/>
    <w:rsid w:val="000F6346"/>
    <w:rsid w:val="000F6C50"/>
    <w:rsid w:val="001009D4"/>
    <w:rsid w:val="00101184"/>
    <w:rsid w:val="001016FB"/>
    <w:rsid w:val="00101EF0"/>
    <w:rsid w:val="0010295F"/>
    <w:rsid w:val="00102BF2"/>
    <w:rsid w:val="00103A35"/>
    <w:rsid w:val="0010456B"/>
    <w:rsid w:val="00104EFD"/>
    <w:rsid w:val="0010536A"/>
    <w:rsid w:val="001059F8"/>
    <w:rsid w:val="00106CB5"/>
    <w:rsid w:val="00106FAE"/>
    <w:rsid w:val="00107C92"/>
    <w:rsid w:val="001106BE"/>
    <w:rsid w:val="00111556"/>
    <w:rsid w:val="00113C38"/>
    <w:rsid w:val="00114A66"/>
    <w:rsid w:val="00114C28"/>
    <w:rsid w:val="0011657B"/>
    <w:rsid w:val="00116C96"/>
    <w:rsid w:val="001176F8"/>
    <w:rsid w:val="001179E6"/>
    <w:rsid w:val="00117E47"/>
    <w:rsid w:val="00117F1B"/>
    <w:rsid w:val="0012185E"/>
    <w:rsid w:val="00121CB2"/>
    <w:rsid w:val="00122A01"/>
    <w:rsid w:val="0012376D"/>
    <w:rsid w:val="00124B6C"/>
    <w:rsid w:val="00125699"/>
    <w:rsid w:val="00126A5E"/>
    <w:rsid w:val="0013202D"/>
    <w:rsid w:val="001320DA"/>
    <w:rsid w:val="001327E9"/>
    <w:rsid w:val="00132AC8"/>
    <w:rsid w:val="0013340C"/>
    <w:rsid w:val="00133958"/>
    <w:rsid w:val="00134639"/>
    <w:rsid w:val="00134789"/>
    <w:rsid w:val="00134C7F"/>
    <w:rsid w:val="00135CD9"/>
    <w:rsid w:val="001370B8"/>
    <w:rsid w:val="001417C4"/>
    <w:rsid w:val="0014356F"/>
    <w:rsid w:val="00144F66"/>
    <w:rsid w:val="00145CB7"/>
    <w:rsid w:val="00150382"/>
    <w:rsid w:val="0015129E"/>
    <w:rsid w:val="00151D8E"/>
    <w:rsid w:val="00151F7B"/>
    <w:rsid w:val="00152485"/>
    <w:rsid w:val="001558F0"/>
    <w:rsid w:val="00157207"/>
    <w:rsid w:val="00157E28"/>
    <w:rsid w:val="00160279"/>
    <w:rsid w:val="00160C06"/>
    <w:rsid w:val="001615D6"/>
    <w:rsid w:val="00161EB7"/>
    <w:rsid w:val="001620E7"/>
    <w:rsid w:val="0016245C"/>
    <w:rsid w:val="00162ADC"/>
    <w:rsid w:val="00163B87"/>
    <w:rsid w:val="00165B0F"/>
    <w:rsid w:val="001660B7"/>
    <w:rsid w:val="00167039"/>
    <w:rsid w:val="0017066F"/>
    <w:rsid w:val="00170B12"/>
    <w:rsid w:val="001711F6"/>
    <w:rsid w:val="001718AE"/>
    <w:rsid w:val="001732B0"/>
    <w:rsid w:val="001734D7"/>
    <w:rsid w:val="00175E02"/>
    <w:rsid w:val="00177272"/>
    <w:rsid w:val="00180AF2"/>
    <w:rsid w:val="001818B3"/>
    <w:rsid w:val="00181970"/>
    <w:rsid w:val="0018199F"/>
    <w:rsid w:val="00181CE3"/>
    <w:rsid w:val="00184069"/>
    <w:rsid w:val="00185C3E"/>
    <w:rsid w:val="00186724"/>
    <w:rsid w:val="001867FB"/>
    <w:rsid w:val="001903F5"/>
    <w:rsid w:val="00191406"/>
    <w:rsid w:val="00191D71"/>
    <w:rsid w:val="0019655F"/>
    <w:rsid w:val="00196F13"/>
    <w:rsid w:val="001970B4"/>
    <w:rsid w:val="001973A6"/>
    <w:rsid w:val="001973C4"/>
    <w:rsid w:val="001A039D"/>
    <w:rsid w:val="001A117B"/>
    <w:rsid w:val="001A2DED"/>
    <w:rsid w:val="001A38C6"/>
    <w:rsid w:val="001A3C14"/>
    <w:rsid w:val="001A3C71"/>
    <w:rsid w:val="001A4CDD"/>
    <w:rsid w:val="001A56E5"/>
    <w:rsid w:val="001A6162"/>
    <w:rsid w:val="001A6357"/>
    <w:rsid w:val="001A65EA"/>
    <w:rsid w:val="001A6A4D"/>
    <w:rsid w:val="001A7423"/>
    <w:rsid w:val="001A7C72"/>
    <w:rsid w:val="001B03E0"/>
    <w:rsid w:val="001B1B1D"/>
    <w:rsid w:val="001B1E5E"/>
    <w:rsid w:val="001B60FE"/>
    <w:rsid w:val="001B6601"/>
    <w:rsid w:val="001B6AB0"/>
    <w:rsid w:val="001C04FC"/>
    <w:rsid w:val="001C1B3C"/>
    <w:rsid w:val="001C1BF6"/>
    <w:rsid w:val="001C1F9E"/>
    <w:rsid w:val="001C32F4"/>
    <w:rsid w:val="001C3F47"/>
    <w:rsid w:val="001C57B8"/>
    <w:rsid w:val="001C6661"/>
    <w:rsid w:val="001C6AD5"/>
    <w:rsid w:val="001C77E6"/>
    <w:rsid w:val="001C7B92"/>
    <w:rsid w:val="001D0309"/>
    <w:rsid w:val="001D21C9"/>
    <w:rsid w:val="001D2BB1"/>
    <w:rsid w:val="001D318C"/>
    <w:rsid w:val="001D4B34"/>
    <w:rsid w:val="001D5AA7"/>
    <w:rsid w:val="001D7126"/>
    <w:rsid w:val="001D779F"/>
    <w:rsid w:val="001E0C9D"/>
    <w:rsid w:val="001E2D99"/>
    <w:rsid w:val="001E2FA5"/>
    <w:rsid w:val="001E36C5"/>
    <w:rsid w:val="001E4BB8"/>
    <w:rsid w:val="001E56B7"/>
    <w:rsid w:val="001E5A50"/>
    <w:rsid w:val="001E5BC6"/>
    <w:rsid w:val="001E5D12"/>
    <w:rsid w:val="001E6234"/>
    <w:rsid w:val="001E72A3"/>
    <w:rsid w:val="001E7898"/>
    <w:rsid w:val="001E78F5"/>
    <w:rsid w:val="001F0695"/>
    <w:rsid w:val="001F2878"/>
    <w:rsid w:val="001F503E"/>
    <w:rsid w:val="002003F0"/>
    <w:rsid w:val="00200894"/>
    <w:rsid w:val="00202709"/>
    <w:rsid w:val="002029B5"/>
    <w:rsid w:val="0020603E"/>
    <w:rsid w:val="002064FF"/>
    <w:rsid w:val="002101FF"/>
    <w:rsid w:val="00210812"/>
    <w:rsid w:val="002110CE"/>
    <w:rsid w:val="002124B1"/>
    <w:rsid w:val="00212886"/>
    <w:rsid w:val="00213271"/>
    <w:rsid w:val="00213813"/>
    <w:rsid w:val="00216711"/>
    <w:rsid w:val="00217B26"/>
    <w:rsid w:val="002200DF"/>
    <w:rsid w:val="002201A9"/>
    <w:rsid w:val="00220486"/>
    <w:rsid w:val="002204D5"/>
    <w:rsid w:val="002206E2"/>
    <w:rsid w:val="002213B5"/>
    <w:rsid w:val="00224009"/>
    <w:rsid w:val="002243C5"/>
    <w:rsid w:val="002249C3"/>
    <w:rsid w:val="00224A73"/>
    <w:rsid w:val="00224AE0"/>
    <w:rsid w:val="00225902"/>
    <w:rsid w:val="00225E1E"/>
    <w:rsid w:val="0022618F"/>
    <w:rsid w:val="002261A0"/>
    <w:rsid w:val="00226B01"/>
    <w:rsid w:val="00226BCB"/>
    <w:rsid w:val="00226F7D"/>
    <w:rsid w:val="00227169"/>
    <w:rsid w:val="00227B5C"/>
    <w:rsid w:val="002309D2"/>
    <w:rsid w:val="00230D10"/>
    <w:rsid w:val="002318F3"/>
    <w:rsid w:val="00231A7D"/>
    <w:rsid w:val="00232372"/>
    <w:rsid w:val="00233597"/>
    <w:rsid w:val="002376A2"/>
    <w:rsid w:val="00240304"/>
    <w:rsid w:val="00240AD8"/>
    <w:rsid w:val="00240CFA"/>
    <w:rsid w:val="00242AD8"/>
    <w:rsid w:val="00242D60"/>
    <w:rsid w:val="00244224"/>
    <w:rsid w:val="00244805"/>
    <w:rsid w:val="00247856"/>
    <w:rsid w:val="00250162"/>
    <w:rsid w:val="002502F7"/>
    <w:rsid w:val="0025147A"/>
    <w:rsid w:val="00251B6A"/>
    <w:rsid w:val="002521E2"/>
    <w:rsid w:val="00252956"/>
    <w:rsid w:val="00252B99"/>
    <w:rsid w:val="00254053"/>
    <w:rsid w:val="002541E6"/>
    <w:rsid w:val="00254B97"/>
    <w:rsid w:val="00254E4C"/>
    <w:rsid w:val="00254F52"/>
    <w:rsid w:val="00256A11"/>
    <w:rsid w:val="00256A6C"/>
    <w:rsid w:val="00256DDF"/>
    <w:rsid w:val="00257E33"/>
    <w:rsid w:val="00261D74"/>
    <w:rsid w:val="00262D93"/>
    <w:rsid w:val="00264569"/>
    <w:rsid w:val="002647AA"/>
    <w:rsid w:val="00265378"/>
    <w:rsid w:val="00266198"/>
    <w:rsid w:val="00266908"/>
    <w:rsid w:val="002669A9"/>
    <w:rsid w:val="002702D5"/>
    <w:rsid w:val="00270E77"/>
    <w:rsid w:val="00272D6D"/>
    <w:rsid w:val="00273E12"/>
    <w:rsid w:val="002740EC"/>
    <w:rsid w:val="002742F5"/>
    <w:rsid w:val="0027439D"/>
    <w:rsid w:val="002750AC"/>
    <w:rsid w:val="00275F46"/>
    <w:rsid w:val="002765AD"/>
    <w:rsid w:val="00276E02"/>
    <w:rsid w:val="00277C42"/>
    <w:rsid w:val="00280147"/>
    <w:rsid w:val="00280454"/>
    <w:rsid w:val="0028045D"/>
    <w:rsid w:val="00280799"/>
    <w:rsid w:val="002808CB"/>
    <w:rsid w:val="00281D1C"/>
    <w:rsid w:val="002826BB"/>
    <w:rsid w:val="00286283"/>
    <w:rsid w:val="00286696"/>
    <w:rsid w:val="00286DEE"/>
    <w:rsid w:val="00287E62"/>
    <w:rsid w:val="00290398"/>
    <w:rsid w:val="00290A75"/>
    <w:rsid w:val="00290BED"/>
    <w:rsid w:val="00291B4B"/>
    <w:rsid w:val="00291BAA"/>
    <w:rsid w:val="00292ACC"/>
    <w:rsid w:val="002933A9"/>
    <w:rsid w:val="00293982"/>
    <w:rsid w:val="00293E05"/>
    <w:rsid w:val="002969EC"/>
    <w:rsid w:val="00297456"/>
    <w:rsid w:val="00297D53"/>
    <w:rsid w:val="002A1DCA"/>
    <w:rsid w:val="002A1F75"/>
    <w:rsid w:val="002A23CC"/>
    <w:rsid w:val="002A40F8"/>
    <w:rsid w:val="002A736E"/>
    <w:rsid w:val="002B0E27"/>
    <w:rsid w:val="002B2834"/>
    <w:rsid w:val="002B2946"/>
    <w:rsid w:val="002B2DD4"/>
    <w:rsid w:val="002B3B53"/>
    <w:rsid w:val="002B3EA5"/>
    <w:rsid w:val="002B3F5E"/>
    <w:rsid w:val="002B4B07"/>
    <w:rsid w:val="002B4CDE"/>
    <w:rsid w:val="002B56CC"/>
    <w:rsid w:val="002B5CCD"/>
    <w:rsid w:val="002B604D"/>
    <w:rsid w:val="002B6E94"/>
    <w:rsid w:val="002B7842"/>
    <w:rsid w:val="002B7E3F"/>
    <w:rsid w:val="002C0DB7"/>
    <w:rsid w:val="002C0F3D"/>
    <w:rsid w:val="002C129A"/>
    <w:rsid w:val="002C1A95"/>
    <w:rsid w:val="002C2646"/>
    <w:rsid w:val="002C26BE"/>
    <w:rsid w:val="002C4018"/>
    <w:rsid w:val="002C52B8"/>
    <w:rsid w:val="002C5951"/>
    <w:rsid w:val="002C78A2"/>
    <w:rsid w:val="002C7A86"/>
    <w:rsid w:val="002D058B"/>
    <w:rsid w:val="002D1F69"/>
    <w:rsid w:val="002D20C0"/>
    <w:rsid w:val="002D2943"/>
    <w:rsid w:val="002D338C"/>
    <w:rsid w:val="002D4E0F"/>
    <w:rsid w:val="002D6EAE"/>
    <w:rsid w:val="002E3E73"/>
    <w:rsid w:val="002E4055"/>
    <w:rsid w:val="002E46E6"/>
    <w:rsid w:val="002E4710"/>
    <w:rsid w:val="002E6A75"/>
    <w:rsid w:val="002E6B1A"/>
    <w:rsid w:val="002E6C09"/>
    <w:rsid w:val="002E70EB"/>
    <w:rsid w:val="002E786C"/>
    <w:rsid w:val="002E7CEC"/>
    <w:rsid w:val="002F1E87"/>
    <w:rsid w:val="002F3262"/>
    <w:rsid w:val="002F3281"/>
    <w:rsid w:val="002F3C86"/>
    <w:rsid w:val="002F3D15"/>
    <w:rsid w:val="002F5C21"/>
    <w:rsid w:val="002F6BB5"/>
    <w:rsid w:val="00302414"/>
    <w:rsid w:val="00304532"/>
    <w:rsid w:val="0030501A"/>
    <w:rsid w:val="00307EA5"/>
    <w:rsid w:val="0031017B"/>
    <w:rsid w:val="003101D8"/>
    <w:rsid w:val="00311886"/>
    <w:rsid w:val="00313944"/>
    <w:rsid w:val="00313B0B"/>
    <w:rsid w:val="00313CA6"/>
    <w:rsid w:val="00314953"/>
    <w:rsid w:val="00316158"/>
    <w:rsid w:val="003168AA"/>
    <w:rsid w:val="00316F07"/>
    <w:rsid w:val="00317216"/>
    <w:rsid w:val="00320242"/>
    <w:rsid w:val="00320C21"/>
    <w:rsid w:val="00320C83"/>
    <w:rsid w:val="00321EC5"/>
    <w:rsid w:val="00323DD6"/>
    <w:rsid w:val="00325462"/>
    <w:rsid w:val="0032664A"/>
    <w:rsid w:val="00327191"/>
    <w:rsid w:val="003274A7"/>
    <w:rsid w:val="00327B3C"/>
    <w:rsid w:val="00330672"/>
    <w:rsid w:val="0033084D"/>
    <w:rsid w:val="00332D10"/>
    <w:rsid w:val="0033482B"/>
    <w:rsid w:val="00334D04"/>
    <w:rsid w:val="003353E7"/>
    <w:rsid w:val="00336695"/>
    <w:rsid w:val="00337364"/>
    <w:rsid w:val="0033768B"/>
    <w:rsid w:val="00340174"/>
    <w:rsid w:val="0034033E"/>
    <w:rsid w:val="0034061D"/>
    <w:rsid w:val="00340CA3"/>
    <w:rsid w:val="00341243"/>
    <w:rsid w:val="00342615"/>
    <w:rsid w:val="00346715"/>
    <w:rsid w:val="0034685C"/>
    <w:rsid w:val="00346B4B"/>
    <w:rsid w:val="00346E8E"/>
    <w:rsid w:val="00347456"/>
    <w:rsid w:val="00347E70"/>
    <w:rsid w:val="003536F0"/>
    <w:rsid w:val="003539B3"/>
    <w:rsid w:val="003556E7"/>
    <w:rsid w:val="00356250"/>
    <w:rsid w:val="003571F1"/>
    <w:rsid w:val="00357876"/>
    <w:rsid w:val="0036066D"/>
    <w:rsid w:val="003609E5"/>
    <w:rsid w:val="00361B0C"/>
    <w:rsid w:val="00361D8A"/>
    <w:rsid w:val="00361E2C"/>
    <w:rsid w:val="003621FD"/>
    <w:rsid w:val="00362580"/>
    <w:rsid w:val="003636B6"/>
    <w:rsid w:val="003638AA"/>
    <w:rsid w:val="00363C47"/>
    <w:rsid w:val="00364E4F"/>
    <w:rsid w:val="00364E7D"/>
    <w:rsid w:val="00366F0E"/>
    <w:rsid w:val="00367331"/>
    <w:rsid w:val="003722AB"/>
    <w:rsid w:val="0037499C"/>
    <w:rsid w:val="00375BA6"/>
    <w:rsid w:val="003765DF"/>
    <w:rsid w:val="003772D8"/>
    <w:rsid w:val="00380756"/>
    <w:rsid w:val="0038165F"/>
    <w:rsid w:val="00382202"/>
    <w:rsid w:val="0038393F"/>
    <w:rsid w:val="00383C2D"/>
    <w:rsid w:val="00384254"/>
    <w:rsid w:val="00384AAC"/>
    <w:rsid w:val="0038648B"/>
    <w:rsid w:val="0038675A"/>
    <w:rsid w:val="00386DDA"/>
    <w:rsid w:val="00387536"/>
    <w:rsid w:val="00387E5E"/>
    <w:rsid w:val="00390DA9"/>
    <w:rsid w:val="003916B4"/>
    <w:rsid w:val="00392302"/>
    <w:rsid w:val="0039385C"/>
    <w:rsid w:val="0039440D"/>
    <w:rsid w:val="00395D3F"/>
    <w:rsid w:val="00396336"/>
    <w:rsid w:val="00397E1E"/>
    <w:rsid w:val="003A069A"/>
    <w:rsid w:val="003A07A3"/>
    <w:rsid w:val="003A0DA8"/>
    <w:rsid w:val="003A14AD"/>
    <w:rsid w:val="003A1924"/>
    <w:rsid w:val="003A1FA4"/>
    <w:rsid w:val="003A76C7"/>
    <w:rsid w:val="003A7E43"/>
    <w:rsid w:val="003B0AE8"/>
    <w:rsid w:val="003B0B45"/>
    <w:rsid w:val="003B0CF7"/>
    <w:rsid w:val="003B10B9"/>
    <w:rsid w:val="003B1915"/>
    <w:rsid w:val="003B19B0"/>
    <w:rsid w:val="003B1B46"/>
    <w:rsid w:val="003B303F"/>
    <w:rsid w:val="003B3E49"/>
    <w:rsid w:val="003B404C"/>
    <w:rsid w:val="003B5DF1"/>
    <w:rsid w:val="003B60ED"/>
    <w:rsid w:val="003B69F4"/>
    <w:rsid w:val="003B7D16"/>
    <w:rsid w:val="003C13F6"/>
    <w:rsid w:val="003C145F"/>
    <w:rsid w:val="003C1FDD"/>
    <w:rsid w:val="003C4FE1"/>
    <w:rsid w:val="003C5B3D"/>
    <w:rsid w:val="003C5B8F"/>
    <w:rsid w:val="003C5D24"/>
    <w:rsid w:val="003D0900"/>
    <w:rsid w:val="003D0B1B"/>
    <w:rsid w:val="003D6E9F"/>
    <w:rsid w:val="003D7B47"/>
    <w:rsid w:val="003E048C"/>
    <w:rsid w:val="003E2321"/>
    <w:rsid w:val="003E3FEE"/>
    <w:rsid w:val="003E41BC"/>
    <w:rsid w:val="003E55AF"/>
    <w:rsid w:val="003E62AF"/>
    <w:rsid w:val="003E6339"/>
    <w:rsid w:val="003E78CE"/>
    <w:rsid w:val="003F097A"/>
    <w:rsid w:val="003F0A29"/>
    <w:rsid w:val="003F3EA1"/>
    <w:rsid w:val="003F4E0E"/>
    <w:rsid w:val="003F4F59"/>
    <w:rsid w:val="003F6C6C"/>
    <w:rsid w:val="003F7357"/>
    <w:rsid w:val="004001B2"/>
    <w:rsid w:val="0040175C"/>
    <w:rsid w:val="00401EED"/>
    <w:rsid w:val="00403EA2"/>
    <w:rsid w:val="0040440F"/>
    <w:rsid w:val="00404D1C"/>
    <w:rsid w:val="00404F25"/>
    <w:rsid w:val="004074DE"/>
    <w:rsid w:val="004078A7"/>
    <w:rsid w:val="004103CB"/>
    <w:rsid w:val="0041049E"/>
    <w:rsid w:val="00410A60"/>
    <w:rsid w:val="00415A47"/>
    <w:rsid w:val="004165A9"/>
    <w:rsid w:val="00416672"/>
    <w:rsid w:val="004172B6"/>
    <w:rsid w:val="00417A88"/>
    <w:rsid w:val="00417E03"/>
    <w:rsid w:val="00420260"/>
    <w:rsid w:val="0042155E"/>
    <w:rsid w:val="00422176"/>
    <w:rsid w:val="00422C9C"/>
    <w:rsid w:val="00423A92"/>
    <w:rsid w:val="00425A4C"/>
    <w:rsid w:val="00426AEB"/>
    <w:rsid w:val="00427233"/>
    <w:rsid w:val="00427A70"/>
    <w:rsid w:val="004304CA"/>
    <w:rsid w:val="00433DF1"/>
    <w:rsid w:val="00434FC2"/>
    <w:rsid w:val="00435460"/>
    <w:rsid w:val="004363F0"/>
    <w:rsid w:val="00436C6E"/>
    <w:rsid w:val="00436E66"/>
    <w:rsid w:val="004375ED"/>
    <w:rsid w:val="00437DA2"/>
    <w:rsid w:val="0044026F"/>
    <w:rsid w:val="004408B0"/>
    <w:rsid w:val="00443AD1"/>
    <w:rsid w:val="0044476C"/>
    <w:rsid w:val="00445F43"/>
    <w:rsid w:val="004464FF"/>
    <w:rsid w:val="00447968"/>
    <w:rsid w:val="00447FD6"/>
    <w:rsid w:val="00450A7E"/>
    <w:rsid w:val="0045169A"/>
    <w:rsid w:val="00452128"/>
    <w:rsid w:val="0045270D"/>
    <w:rsid w:val="00453A8D"/>
    <w:rsid w:val="00454413"/>
    <w:rsid w:val="00454BEB"/>
    <w:rsid w:val="00455393"/>
    <w:rsid w:val="00455EE5"/>
    <w:rsid w:val="004571B4"/>
    <w:rsid w:val="0046016C"/>
    <w:rsid w:val="00462C1F"/>
    <w:rsid w:val="00463146"/>
    <w:rsid w:val="004641AF"/>
    <w:rsid w:val="004645F4"/>
    <w:rsid w:val="00465377"/>
    <w:rsid w:val="00466945"/>
    <w:rsid w:val="00466A1F"/>
    <w:rsid w:val="00467311"/>
    <w:rsid w:val="00467D90"/>
    <w:rsid w:val="0047029F"/>
    <w:rsid w:val="00471CB0"/>
    <w:rsid w:val="00472A92"/>
    <w:rsid w:val="004731BA"/>
    <w:rsid w:val="00473DB5"/>
    <w:rsid w:val="00473E58"/>
    <w:rsid w:val="00474C11"/>
    <w:rsid w:val="00477707"/>
    <w:rsid w:val="0048057A"/>
    <w:rsid w:val="00481327"/>
    <w:rsid w:val="004821F2"/>
    <w:rsid w:val="004825B7"/>
    <w:rsid w:val="004827A3"/>
    <w:rsid w:val="00483EA1"/>
    <w:rsid w:val="00484BD8"/>
    <w:rsid w:val="00487656"/>
    <w:rsid w:val="00487D2B"/>
    <w:rsid w:val="00490149"/>
    <w:rsid w:val="004908F3"/>
    <w:rsid w:val="00491229"/>
    <w:rsid w:val="004953E2"/>
    <w:rsid w:val="004958B9"/>
    <w:rsid w:val="00496D2D"/>
    <w:rsid w:val="004976B0"/>
    <w:rsid w:val="004A0203"/>
    <w:rsid w:val="004A08F0"/>
    <w:rsid w:val="004A4E55"/>
    <w:rsid w:val="004A5240"/>
    <w:rsid w:val="004A5FF3"/>
    <w:rsid w:val="004A6825"/>
    <w:rsid w:val="004B16A4"/>
    <w:rsid w:val="004B39A2"/>
    <w:rsid w:val="004B3B34"/>
    <w:rsid w:val="004B4FBD"/>
    <w:rsid w:val="004B5D70"/>
    <w:rsid w:val="004B62CA"/>
    <w:rsid w:val="004C0F06"/>
    <w:rsid w:val="004C15FB"/>
    <w:rsid w:val="004C3E35"/>
    <w:rsid w:val="004C3F7E"/>
    <w:rsid w:val="004C41E6"/>
    <w:rsid w:val="004C44BF"/>
    <w:rsid w:val="004C47D4"/>
    <w:rsid w:val="004C4EB9"/>
    <w:rsid w:val="004C58C3"/>
    <w:rsid w:val="004C6F07"/>
    <w:rsid w:val="004C773E"/>
    <w:rsid w:val="004D1AFB"/>
    <w:rsid w:val="004D1EB0"/>
    <w:rsid w:val="004D2487"/>
    <w:rsid w:val="004D2B8D"/>
    <w:rsid w:val="004D4033"/>
    <w:rsid w:val="004D40CA"/>
    <w:rsid w:val="004D4DBB"/>
    <w:rsid w:val="004D4F3C"/>
    <w:rsid w:val="004D5F64"/>
    <w:rsid w:val="004D6A66"/>
    <w:rsid w:val="004E0FFE"/>
    <w:rsid w:val="004E11AA"/>
    <w:rsid w:val="004E136B"/>
    <w:rsid w:val="004E2CE0"/>
    <w:rsid w:val="004E3E27"/>
    <w:rsid w:val="004E4476"/>
    <w:rsid w:val="004E70F4"/>
    <w:rsid w:val="004E7517"/>
    <w:rsid w:val="004E76A0"/>
    <w:rsid w:val="004F0568"/>
    <w:rsid w:val="004F0735"/>
    <w:rsid w:val="004F0DF1"/>
    <w:rsid w:val="004F216A"/>
    <w:rsid w:val="004F3208"/>
    <w:rsid w:val="004F4683"/>
    <w:rsid w:val="004F5099"/>
    <w:rsid w:val="004F57C8"/>
    <w:rsid w:val="004F5ACF"/>
    <w:rsid w:val="004F778E"/>
    <w:rsid w:val="005021D0"/>
    <w:rsid w:val="00502463"/>
    <w:rsid w:val="00502A17"/>
    <w:rsid w:val="00505B2E"/>
    <w:rsid w:val="0050695E"/>
    <w:rsid w:val="00507D7C"/>
    <w:rsid w:val="005117FC"/>
    <w:rsid w:val="005120DC"/>
    <w:rsid w:val="00512B15"/>
    <w:rsid w:val="005140D5"/>
    <w:rsid w:val="00514EC2"/>
    <w:rsid w:val="005156F3"/>
    <w:rsid w:val="00516084"/>
    <w:rsid w:val="0052015D"/>
    <w:rsid w:val="00520A77"/>
    <w:rsid w:val="005230AF"/>
    <w:rsid w:val="00523DB1"/>
    <w:rsid w:val="00523DFB"/>
    <w:rsid w:val="005247EC"/>
    <w:rsid w:val="00524987"/>
    <w:rsid w:val="0052710F"/>
    <w:rsid w:val="00527210"/>
    <w:rsid w:val="005272F7"/>
    <w:rsid w:val="005316C5"/>
    <w:rsid w:val="00532511"/>
    <w:rsid w:val="00535671"/>
    <w:rsid w:val="00535E66"/>
    <w:rsid w:val="00536271"/>
    <w:rsid w:val="005425D9"/>
    <w:rsid w:val="005443C7"/>
    <w:rsid w:val="0054542D"/>
    <w:rsid w:val="00545E65"/>
    <w:rsid w:val="00546DA1"/>
    <w:rsid w:val="00546DF6"/>
    <w:rsid w:val="005500F9"/>
    <w:rsid w:val="00550625"/>
    <w:rsid w:val="00550704"/>
    <w:rsid w:val="00550E90"/>
    <w:rsid w:val="00551EBE"/>
    <w:rsid w:val="005524DD"/>
    <w:rsid w:val="005525DA"/>
    <w:rsid w:val="005526EC"/>
    <w:rsid w:val="0055427B"/>
    <w:rsid w:val="00556977"/>
    <w:rsid w:val="00556C0D"/>
    <w:rsid w:val="0055728E"/>
    <w:rsid w:val="005574AF"/>
    <w:rsid w:val="00557F69"/>
    <w:rsid w:val="005616FB"/>
    <w:rsid w:val="00561C09"/>
    <w:rsid w:val="00561EF5"/>
    <w:rsid w:val="005640D4"/>
    <w:rsid w:val="00564833"/>
    <w:rsid w:val="005662AA"/>
    <w:rsid w:val="00570AAC"/>
    <w:rsid w:val="00570C71"/>
    <w:rsid w:val="00571FCA"/>
    <w:rsid w:val="005726EB"/>
    <w:rsid w:val="00572BD8"/>
    <w:rsid w:val="00573EEA"/>
    <w:rsid w:val="00573F12"/>
    <w:rsid w:val="0057664E"/>
    <w:rsid w:val="005767CC"/>
    <w:rsid w:val="005779F8"/>
    <w:rsid w:val="0058098F"/>
    <w:rsid w:val="00582D43"/>
    <w:rsid w:val="0058345F"/>
    <w:rsid w:val="00583CCE"/>
    <w:rsid w:val="00583FA6"/>
    <w:rsid w:val="00586D3B"/>
    <w:rsid w:val="0059005D"/>
    <w:rsid w:val="00593447"/>
    <w:rsid w:val="00596581"/>
    <w:rsid w:val="005A0C33"/>
    <w:rsid w:val="005A1066"/>
    <w:rsid w:val="005A12D6"/>
    <w:rsid w:val="005A2740"/>
    <w:rsid w:val="005A3ACD"/>
    <w:rsid w:val="005A4D09"/>
    <w:rsid w:val="005A599F"/>
    <w:rsid w:val="005A62BB"/>
    <w:rsid w:val="005A686B"/>
    <w:rsid w:val="005A7618"/>
    <w:rsid w:val="005B05DB"/>
    <w:rsid w:val="005B0B01"/>
    <w:rsid w:val="005B229C"/>
    <w:rsid w:val="005B323C"/>
    <w:rsid w:val="005B6A97"/>
    <w:rsid w:val="005B7721"/>
    <w:rsid w:val="005B7D9C"/>
    <w:rsid w:val="005B7E84"/>
    <w:rsid w:val="005B7F3C"/>
    <w:rsid w:val="005C1617"/>
    <w:rsid w:val="005C2629"/>
    <w:rsid w:val="005C3011"/>
    <w:rsid w:val="005C4571"/>
    <w:rsid w:val="005C4BFB"/>
    <w:rsid w:val="005C4C69"/>
    <w:rsid w:val="005C60A7"/>
    <w:rsid w:val="005C71CA"/>
    <w:rsid w:val="005C7B1E"/>
    <w:rsid w:val="005D0206"/>
    <w:rsid w:val="005D0C59"/>
    <w:rsid w:val="005D1322"/>
    <w:rsid w:val="005D2E72"/>
    <w:rsid w:val="005D3D05"/>
    <w:rsid w:val="005D3DF8"/>
    <w:rsid w:val="005D4BAB"/>
    <w:rsid w:val="005D5814"/>
    <w:rsid w:val="005D6263"/>
    <w:rsid w:val="005D6A38"/>
    <w:rsid w:val="005D792A"/>
    <w:rsid w:val="005E0153"/>
    <w:rsid w:val="005E0FC1"/>
    <w:rsid w:val="005E1833"/>
    <w:rsid w:val="005E201C"/>
    <w:rsid w:val="005E22A8"/>
    <w:rsid w:val="005E3A89"/>
    <w:rsid w:val="005E3AC6"/>
    <w:rsid w:val="005E4D48"/>
    <w:rsid w:val="005E5CEC"/>
    <w:rsid w:val="005F06F4"/>
    <w:rsid w:val="005F1AAB"/>
    <w:rsid w:val="005F2EAB"/>
    <w:rsid w:val="005F3918"/>
    <w:rsid w:val="005F452B"/>
    <w:rsid w:val="005F6310"/>
    <w:rsid w:val="0060093E"/>
    <w:rsid w:val="00601A33"/>
    <w:rsid w:val="006024BD"/>
    <w:rsid w:val="00603925"/>
    <w:rsid w:val="00604456"/>
    <w:rsid w:val="00605C73"/>
    <w:rsid w:val="00605FF6"/>
    <w:rsid w:val="00607236"/>
    <w:rsid w:val="00607300"/>
    <w:rsid w:val="0061053D"/>
    <w:rsid w:val="00611860"/>
    <w:rsid w:val="00611A4D"/>
    <w:rsid w:val="00611E14"/>
    <w:rsid w:val="00612A0F"/>
    <w:rsid w:val="00612DF0"/>
    <w:rsid w:val="006138C9"/>
    <w:rsid w:val="006146B6"/>
    <w:rsid w:val="0061512E"/>
    <w:rsid w:val="0061604E"/>
    <w:rsid w:val="00620709"/>
    <w:rsid w:val="0062232C"/>
    <w:rsid w:val="006223E4"/>
    <w:rsid w:val="006233FE"/>
    <w:rsid w:val="00623490"/>
    <w:rsid w:val="0062483C"/>
    <w:rsid w:val="006257E0"/>
    <w:rsid w:val="00626225"/>
    <w:rsid w:val="00626543"/>
    <w:rsid w:val="00630696"/>
    <w:rsid w:val="006312FC"/>
    <w:rsid w:val="0063175F"/>
    <w:rsid w:val="00631820"/>
    <w:rsid w:val="00632E20"/>
    <w:rsid w:val="00633181"/>
    <w:rsid w:val="00635380"/>
    <w:rsid w:val="00635AFC"/>
    <w:rsid w:val="0063646B"/>
    <w:rsid w:val="00636D1A"/>
    <w:rsid w:val="00637144"/>
    <w:rsid w:val="00640543"/>
    <w:rsid w:val="0064250C"/>
    <w:rsid w:val="00642CE9"/>
    <w:rsid w:val="0064398B"/>
    <w:rsid w:val="00645422"/>
    <w:rsid w:val="00646C84"/>
    <w:rsid w:val="00647168"/>
    <w:rsid w:val="006471CD"/>
    <w:rsid w:val="00647710"/>
    <w:rsid w:val="006478BA"/>
    <w:rsid w:val="006505D1"/>
    <w:rsid w:val="0065107B"/>
    <w:rsid w:val="00651D4E"/>
    <w:rsid w:val="00651F5A"/>
    <w:rsid w:val="006541AA"/>
    <w:rsid w:val="006559EF"/>
    <w:rsid w:val="0065605F"/>
    <w:rsid w:val="00656A64"/>
    <w:rsid w:val="00656E3C"/>
    <w:rsid w:val="0066150B"/>
    <w:rsid w:val="00661E06"/>
    <w:rsid w:val="006621CF"/>
    <w:rsid w:val="006643C1"/>
    <w:rsid w:val="00665E08"/>
    <w:rsid w:val="00670BD6"/>
    <w:rsid w:val="00670DC1"/>
    <w:rsid w:val="00672267"/>
    <w:rsid w:val="006723F4"/>
    <w:rsid w:val="00672497"/>
    <w:rsid w:val="00673098"/>
    <w:rsid w:val="00675462"/>
    <w:rsid w:val="006760D9"/>
    <w:rsid w:val="006768B9"/>
    <w:rsid w:val="00677AD8"/>
    <w:rsid w:val="006818B1"/>
    <w:rsid w:val="00681B63"/>
    <w:rsid w:val="00681CB8"/>
    <w:rsid w:val="00681CFD"/>
    <w:rsid w:val="00682321"/>
    <w:rsid w:val="00682868"/>
    <w:rsid w:val="006850BB"/>
    <w:rsid w:val="0069080B"/>
    <w:rsid w:val="006920F8"/>
    <w:rsid w:val="00692A2C"/>
    <w:rsid w:val="006950F6"/>
    <w:rsid w:val="00695CDE"/>
    <w:rsid w:val="00696BE3"/>
    <w:rsid w:val="00696C58"/>
    <w:rsid w:val="00696CE8"/>
    <w:rsid w:val="006A1090"/>
    <w:rsid w:val="006A5EA8"/>
    <w:rsid w:val="006A5FA2"/>
    <w:rsid w:val="006A615F"/>
    <w:rsid w:val="006A6B2E"/>
    <w:rsid w:val="006A7403"/>
    <w:rsid w:val="006A773A"/>
    <w:rsid w:val="006A7A2C"/>
    <w:rsid w:val="006B196B"/>
    <w:rsid w:val="006B1B38"/>
    <w:rsid w:val="006B1CE7"/>
    <w:rsid w:val="006B2FC5"/>
    <w:rsid w:val="006B4106"/>
    <w:rsid w:val="006B5545"/>
    <w:rsid w:val="006B5AC9"/>
    <w:rsid w:val="006B5D0D"/>
    <w:rsid w:val="006B7DE7"/>
    <w:rsid w:val="006C2037"/>
    <w:rsid w:val="006C20CD"/>
    <w:rsid w:val="006C2CCA"/>
    <w:rsid w:val="006C3A08"/>
    <w:rsid w:val="006C4B87"/>
    <w:rsid w:val="006C6C43"/>
    <w:rsid w:val="006C6CB7"/>
    <w:rsid w:val="006C7227"/>
    <w:rsid w:val="006C7D8E"/>
    <w:rsid w:val="006D002F"/>
    <w:rsid w:val="006D0738"/>
    <w:rsid w:val="006D142B"/>
    <w:rsid w:val="006D1A33"/>
    <w:rsid w:val="006D372A"/>
    <w:rsid w:val="006D4D5E"/>
    <w:rsid w:val="006D5D7E"/>
    <w:rsid w:val="006D6B4F"/>
    <w:rsid w:val="006D7844"/>
    <w:rsid w:val="006D7EDE"/>
    <w:rsid w:val="006E0606"/>
    <w:rsid w:val="006E1B68"/>
    <w:rsid w:val="006E4AD3"/>
    <w:rsid w:val="006E6140"/>
    <w:rsid w:val="006E68B4"/>
    <w:rsid w:val="006E6FD6"/>
    <w:rsid w:val="006E72CC"/>
    <w:rsid w:val="006E7567"/>
    <w:rsid w:val="006F0B4D"/>
    <w:rsid w:val="006F21CB"/>
    <w:rsid w:val="006F387D"/>
    <w:rsid w:val="006F467C"/>
    <w:rsid w:val="006F4D2B"/>
    <w:rsid w:val="006F5003"/>
    <w:rsid w:val="006F5912"/>
    <w:rsid w:val="006F7697"/>
    <w:rsid w:val="006F7B18"/>
    <w:rsid w:val="00700F70"/>
    <w:rsid w:val="00702D99"/>
    <w:rsid w:val="0070380E"/>
    <w:rsid w:val="00703A43"/>
    <w:rsid w:val="007045BE"/>
    <w:rsid w:val="0070535E"/>
    <w:rsid w:val="00706296"/>
    <w:rsid w:val="007062F5"/>
    <w:rsid w:val="007069B9"/>
    <w:rsid w:val="00706BBA"/>
    <w:rsid w:val="00706CA7"/>
    <w:rsid w:val="007076B8"/>
    <w:rsid w:val="00707752"/>
    <w:rsid w:val="0070799B"/>
    <w:rsid w:val="007079DE"/>
    <w:rsid w:val="0071170C"/>
    <w:rsid w:val="007117D9"/>
    <w:rsid w:val="00711D4E"/>
    <w:rsid w:val="00712AC3"/>
    <w:rsid w:val="00713AE2"/>
    <w:rsid w:val="00714A96"/>
    <w:rsid w:val="00715301"/>
    <w:rsid w:val="0071545B"/>
    <w:rsid w:val="007164D0"/>
    <w:rsid w:val="0071658E"/>
    <w:rsid w:val="00716AA8"/>
    <w:rsid w:val="00717508"/>
    <w:rsid w:val="00720E6A"/>
    <w:rsid w:val="0072265B"/>
    <w:rsid w:val="007226ED"/>
    <w:rsid w:val="00723E24"/>
    <w:rsid w:val="0072430D"/>
    <w:rsid w:val="007266B4"/>
    <w:rsid w:val="00727903"/>
    <w:rsid w:val="00730C5A"/>
    <w:rsid w:val="0073151B"/>
    <w:rsid w:val="007315CB"/>
    <w:rsid w:val="00732411"/>
    <w:rsid w:val="00732608"/>
    <w:rsid w:val="00732CCE"/>
    <w:rsid w:val="007338F8"/>
    <w:rsid w:val="00735125"/>
    <w:rsid w:val="0073521B"/>
    <w:rsid w:val="00735E10"/>
    <w:rsid w:val="0074278C"/>
    <w:rsid w:val="00742C44"/>
    <w:rsid w:val="00744DD7"/>
    <w:rsid w:val="0074556A"/>
    <w:rsid w:val="00747D3E"/>
    <w:rsid w:val="00750281"/>
    <w:rsid w:val="00750889"/>
    <w:rsid w:val="00750890"/>
    <w:rsid w:val="00751DAB"/>
    <w:rsid w:val="00751F8A"/>
    <w:rsid w:val="00752B85"/>
    <w:rsid w:val="00753058"/>
    <w:rsid w:val="007530BE"/>
    <w:rsid w:val="007545F0"/>
    <w:rsid w:val="007547A7"/>
    <w:rsid w:val="00754955"/>
    <w:rsid w:val="00755C20"/>
    <w:rsid w:val="00755EE2"/>
    <w:rsid w:val="00756B0B"/>
    <w:rsid w:val="0075798E"/>
    <w:rsid w:val="00757E6E"/>
    <w:rsid w:val="007601BC"/>
    <w:rsid w:val="007612A5"/>
    <w:rsid w:val="00761AC1"/>
    <w:rsid w:val="007624E4"/>
    <w:rsid w:val="007631A7"/>
    <w:rsid w:val="00763663"/>
    <w:rsid w:val="0076544B"/>
    <w:rsid w:val="00765C03"/>
    <w:rsid w:val="00766E9E"/>
    <w:rsid w:val="0077076E"/>
    <w:rsid w:val="00770ABE"/>
    <w:rsid w:val="0077142B"/>
    <w:rsid w:val="00773C23"/>
    <w:rsid w:val="0077584E"/>
    <w:rsid w:val="00775A24"/>
    <w:rsid w:val="00775BFB"/>
    <w:rsid w:val="00776EB5"/>
    <w:rsid w:val="007813AE"/>
    <w:rsid w:val="00781D4D"/>
    <w:rsid w:val="00782147"/>
    <w:rsid w:val="007826BF"/>
    <w:rsid w:val="007836FC"/>
    <w:rsid w:val="00783B16"/>
    <w:rsid w:val="00784509"/>
    <w:rsid w:val="00785639"/>
    <w:rsid w:val="00787A65"/>
    <w:rsid w:val="007906F2"/>
    <w:rsid w:val="00790B41"/>
    <w:rsid w:val="00792A18"/>
    <w:rsid w:val="007933DA"/>
    <w:rsid w:val="00793BFF"/>
    <w:rsid w:val="00795613"/>
    <w:rsid w:val="00795F73"/>
    <w:rsid w:val="007A053E"/>
    <w:rsid w:val="007A0610"/>
    <w:rsid w:val="007A232C"/>
    <w:rsid w:val="007A25C6"/>
    <w:rsid w:val="007A4265"/>
    <w:rsid w:val="007A428E"/>
    <w:rsid w:val="007A4816"/>
    <w:rsid w:val="007A59E5"/>
    <w:rsid w:val="007A7158"/>
    <w:rsid w:val="007A79EF"/>
    <w:rsid w:val="007A7EB5"/>
    <w:rsid w:val="007B0FA9"/>
    <w:rsid w:val="007B200D"/>
    <w:rsid w:val="007B31BF"/>
    <w:rsid w:val="007B41A7"/>
    <w:rsid w:val="007B53FE"/>
    <w:rsid w:val="007B549F"/>
    <w:rsid w:val="007B5CC0"/>
    <w:rsid w:val="007B5FBF"/>
    <w:rsid w:val="007B62D9"/>
    <w:rsid w:val="007C0E2F"/>
    <w:rsid w:val="007C1D20"/>
    <w:rsid w:val="007C213D"/>
    <w:rsid w:val="007C2E24"/>
    <w:rsid w:val="007C4275"/>
    <w:rsid w:val="007C6734"/>
    <w:rsid w:val="007D1487"/>
    <w:rsid w:val="007D1D1C"/>
    <w:rsid w:val="007D2674"/>
    <w:rsid w:val="007D3C55"/>
    <w:rsid w:val="007D5A9E"/>
    <w:rsid w:val="007D5CF7"/>
    <w:rsid w:val="007D60C3"/>
    <w:rsid w:val="007D615E"/>
    <w:rsid w:val="007D62B9"/>
    <w:rsid w:val="007D67CD"/>
    <w:rsid w:val="007D6A62"/>
    <w:rsid w:val="007E0E55"/>
    <w:rsid w:val="007E238E"/>
    <w:rsid w:val="007E266F"/>
    <w:rsid w:val="007E29CA"/>
    <w:rsid w:val="007E3848"/>
    <w:rsid w:val="007E5120"/>
    <w:rsid w:val="007E5433"/>
    <w:rsid w:val="007E5CCC"/>
    <w:rsid w:val="007E715D"/>
    <w:rsid w:val="007F02FD"/>
    <w:rsid w:val="007F0567"/>
    <w:rsid w:val="007F0836"/>
    <w:rsid w:val="007F0DE0"/>
    <w:rsid w:val="007F1206"/>
    <w:rsid w:val="007F2626"/>
    <w:rsid w:val="007F26F2"/>
    <w:rsid w:val="007F3209"/>
    <w:rsid w:val="007F3930"/>
    <w:rsid w:val="007F65FD"/>
    <w:rsid w:val="007F6C2F"/>
    <w:rsid w:val="007F6E05"/>
    <w:rsid w:val="007F7095"/>
    <w:rsid w:val="007F7314"/>
    <w:rsid w:val="008001F6"/>
    <w:rsid w:val="00801DAF"/>
    <w:rsid w:val="008021F5"/>
    <w:rsid w:val="00803123"/>
    <w:rsid w:val="0080490A"/>
    <w:rsid w:val="00804D49"/>
    <w:rsid w:val="00805A35"/>
    <w:rsid w:val="00805CE9"/>
    <w:rsid w:val="00806724"/>
    <w:rsid w:val="0080694A"/>
    <w:rsid w:val="00806FAE"/>
    <w:rsid w:val="008074CE"/>
    <w:rsid w:val="008105BC"/>
    <w:rsid w:val="008106E9"/>
    <w:rsid w:val="008138AE"/>
    <w:rsid w:val="008151DC"/>
    <w:rsid w:val="008154E6"/>
    <w:rsid w:val="00816121"/>
    <w:rsid w:val="00816335"/>
    <w:rsid w:val="00816765"/>
    <w:rsid w:val="00816783"/>
    <w:rsid w:val="00820D30"/>
    <w:rsid w:val="008211E4"/>
    <w:rsid w:val="00821537"/>
    <w:rsid w:val="008219F9"/>
    <w:rsid w:val="00823D9C"/>
    <w:rsid w:val="00826206"/>
    <w:rsid w:val="00826703"/>
    <w:rsid w:val="00826B00"/>
    <w:rsid w:val="008277D1"/>
    <w:rsid w:val="008307D9"/>
    <w:rsid w:val="008338D3"/>
    <w:rsid w:val="00835272"/>
    <w:rsid w:val="00835365"/>
    <w:rsid w:val="00840896"/>
    <w:rsid w:val="00840CE7"/>
    <w:rsid w:val="008412DC"/>
    <w:rsid w:val="00841C55"/>
    <w:rsid w:val="00841F6F"/>
    <w:rsid w:val="00842771"/>
    <w:rsid w:val="008444DE"/>
    <w:rsid w:val="0084510C"/>
    <w:rsid w:val="008464F9"/>
    <w:rsid w:val="0084791E"/>
    <w:rsid w:val="008517D4"/>
    <w:rsid w:val="00852B22"/>
    <w:rsid w:val="008532D6"/>
    <w:rsid w:val="00854A04"/>
    <w:rsid w:val="00855A62"/>
    <w:rsid w:val="00855CFE"/>
    <w:rsid w:val="008566F3"/>
    <w:rsid w:val="00857415"/>
    <w:rsid w:val="00857779"/>
    <w:rsid w:val="00861300"/>
    <w:rsid w:val="008617EA"/>
    <w:rsid w:val="00862A1F"/>
    <w:rsid w:val="00862E45"/>
    <w:rsid w:val="0086325A"/>
    <w:rsid w:val="0086351F"/>
    <w:rsid w:val="00863B90"/>
    <w:rsid w:val="0087045D"/>
    <w:rsid w:val="00870F66"/>
    <w:rsid w:val="00873784"/>
    <w:rsid w:val="00874416"/>
    <w:rsid w:val="0087590C"/>
    <w:rsid w:val="00880092"/>
    <w:rsid w:val="00880709"/>
    <w:rsid w:val="008815A1"/>
    <w:rsid w:val="00882739"/>
    <w:rsid w:val="00882AB0"/>
    <w:rsid w:val="00883459"/>
    <w:rsid w:val="008841AD"/>
    <w:rsid w:val="00884FAF"/>
    <w:rsid w:val="0088621F"/>
    <w:rsid w:val="00886AAC"/>
    <w:rsid w:val="0088793B"/>
    <w:rsid w:val="0089011C"/>
    <w:rsid w:val="008912B3"/>
    <w:rsid w:val="00891B16"/>
    <w:rsid w:val="00891D18"/>
    <w:rsid w:val="008932D8"/>
    <w:rsid w:val="008938A3"/>
    <w:rsid w:val="00893FF8"/>
    <w:rsid w:val="00894D45"/>
    <w:rsid w:val="00896185"/>
    <w:rsid w:val="00897BAF"/>
    <w:rsid w:val="008A2693"/>
    <w:rsid w:val="008A2C23"/>
    <w:rsid w:val="008A2C4A"/>
    <w:rsid w:val="008A32DE"/>
    <w:rsid w:val="008A3C67"/>
    <w:rsid w:val="008A42DC"/>
    <w:rsid w:val="008A42FC"/>
    <w:rsid w:val="008A4DC4"/>
    <w:rsid w:val="008A599B"/>
    <w:rsid w:val="008A62F1"/>
    <w:rsid w:val="008A6E81"/>
    <w:rsid w:val="008A788D"/>
    <w:rsid w:val="008A7EC3"/>
    <w:rsid w:val="008B1662"/>
    <w:rsid w:val="008B1E42"/>
    <w:rsid w:val="008B3780"/>
    <w:rsid w:val="008B4852"/>
    <w:rsid w:val="008B48AC"/>
    <w:rsid w:val="008B6748"/>
    <w:rsid w:val="008B73A0"/>
    <w:rsid w:val="008C1F3D"/>
    <w:rsid w:val="008C234D"/>
    <w:rsid w:val="008C23CD"/>
    <w:rsid w:val="008C250C"/>
    <w:rsid w:val="008C74B3"/>
    <w:rsid w:val="008D01CC"/>
    <w:rsid w:val="008D1D72"/>
    <w:rsid w:val="008D20DD"/>
    <w:rsid w:val="008D32FC"/>
    <w:rsid w:val="008D4080"/>
    <w:rsid w:val="008D5863"/>
    <w:rsid w:val="008D5B15"/>
    <w:rsid w:val="008E0DB7"/>
    <w:rsid w:val="008E1795"/>
    <w:rsid w:val="008E24A6"/>
    <w:rsid w:val="008E2977"/>
    <w:rsid w:val="008E531D"/>
    <w:rsid w:val="008E5907"/>
    <w:rsid w:val="008E593C"/>
    <w:rsid w:val="008E6369"/>
    <w:rsid w:val="008E6A86"/>
    <w:rsid w:val="008E7446"/>
    <w:rsid w:val="008F0083"/>
    <w:rsid w:val="008F0302"/>
    <w:rsid w:val="008F0ED1"/>
    <w:rsid w:val="008F1062"/>
    <w:rsid w:val="008F1128"/>
    <w:rsid w:val="008F29EA"/>
    <w:rsid w:val="008F2BF6"/>
    <w:rsid w:val="008F2D41"/>
    <w:rsid w:val="008F2E2D"/>
    <w:rsid w:val="008F40F0"/>
    <w:rsid w:val="008F6755"/>
    <w:rsid w:val="008F7136"/>
    <w:rsid w:val="008F7C25"/>
    <w:rsid w:val="00900087"/>
    <w:rsid w:val="00902690"/>
    <w:rsid w:val="009035C9"/>
    <w:rsid w:val="00903BC3"/>
    <w:rsid w:val="0090471C"/>
    <w:rsid w:val="00905CC4"/>
    <w:rsid w:val="009101F6"/>
    <w:rsid w:val="00910578"/>
    <w:rsid w:val="009107A5"/>
    <w:rsid w:val="00915746"/>
    <w:rsid w:val="00915F97"/>
    <w:rsid w:val="00916433"/>
    <w:rsid w:val="009171B3"/>
    <w:rsid w:val="0091750F"/>
    <w:rsid w:val="0092032C"/>
    <w:rsid w:val="00920A79"/>
    <w:rsid w:val="00920B3C"/>
    <w:rsid w:val="009214B8"/>
    <w:rsid w:val="009220D7"/>
    <w:rsid w:val="0092480F"/>
    <w:rsid w:val="0092573F"/>
    <w:rsid w:val="00925AB1"/>
    <w:rsid w:val="00925B12"/>
    <w:rsid w:val="009269F6"/>
    <w:rsid w:val="00930001"/>
    <w:rsid w:val="00931242"/>
    <w:rsid w:val="0093209B"/>
    <w:rsid w:val="00933833"/>
    <w:rsid w:val="0093399A"/>
    <w:rsid w:val="00934545"/>
    <w:rsid w:val="00936DBC"/>
    <w:rsid w:val="0093754B"/>
    <w:rsid w:val="00937787"/>
    <w:rsid w:val="00937D27"/>
    <w:rsid w:val="009422EB"/>
    <w:rsid w:val="009428C3"/>
    <w:rsid w:val="00943CD1"/>
    <w:rsid w:val="00943D01"/>
    <w:rsid w:val="009441A8"/>
    <w:rsid w:val="0094508C"/>
    <w:rsid w:val="009457A5"/>
    <w:rsid w:val="009471E6"/>
    <w:rsid w:val="009511C7"/>
    <w:rsid w:val="00952A4A"/>
    <w:rsid w:val="00952D4B"/>
    <w:rsid w:val="00953062"/>
    <w:rsid w:val="009532F0"/>
    <w:rsid w:val="009549FD"/>
    <w:rsid w:val="00954D60"/>
    <w:rsid w:val="009551D8"/>
    <w:rsid w:val="0095624E"/>
    <w:rsid w:val="00956303"/>
    <w:rsid w:val="0095639F"/>
    <w:rsid w:val="0095654C"/>
    <w:rsid w:val="009616BB"/>
    <w:rsid w:val="00962300"/>
    <w:rsid w:val="00962A79"/>
    <w:rsid w:val="00964F47"/>
    <w:rsid w:val="00965416"/>
    <w:rsid w:val="00965AC5"/>
    <w:rsid w:val="00965B55"/>
    <w:rsid w:val="009662FA"/>
    <w:rsid w:val="00966ECA"/>
    <w:rsid w:val="0096768B"/>
    <w:rsid w:val="00970E0E"/>
    <w:rsid w:val="0097131E"/>
    <w:rsid w:val="00971AA7"/>
    <w:rsid w:val="00971C49"/>
    <w:rsid w:val="00972196"/>
    <w:rsid w:val="009730FB"/>
    <w:rsid w:val="00974E37"/>
    <w:rsid w:val="00975858"/>
    <w:rsid w:val="00976AF6"/>
    <w:rsid w:val="00976C8A"/>
    <w:rsid w:val="00980AA8"/>
    <w:rsid w:val="00982CE2"/>
    <w:rsid w:val="0098315A"/>
    <w:rsid w:val="00984E5A"/>
    <w:rsid w:val="0098642E"/>
    <w:rsid w:val="009867BE"/>
    <w:rsid w:val="00990ACD"/>
    <w:rsid w:val="00990D8F"/>
    <w:rsid w:val="00991A06"/>
    <w:rsid w:val="00991D01"/>
    <w:rsid w:val="00994128"/>
    <w:rsid w:val="009943D1"/>
    <w:rsid w:val="009945CE"/>
    <w:rsid w:val="0099516A"/>
    <w:rsid w:val="0099612E"/>
    <w:rsid w:val="009964B2"/>
    <w:rsid w:val="00996D2A"/>
    <w:rsid w:val="009975C8"/>
    <w:rsid w:val="009A01AC"/>
    <w:rsid w:val="009A077D"/>
    <w:rsid w:val="009A0CEE"/>
    <w:rsid w:val="009A10C8"/>
    <w:rsid w:val="009A1710"/>
    <w:rsid w:val="009A1DB3"/>
    <w:rsid w:val="009A2527"/>
    <w:rsid w:val="009A267E"/>
    <w:rsid w:val="009A2C53"/>
    <w:rsid w:val="009A303E"/>
    <w:rsid w:val="009A3C12"/>
    <w:rsid w:val="009A44BD"/>
    <w:rsid w:val="009A49C1"/>
    <w:rsid w:val="009A4D81"/>
    <w:rsid w:val="009A5CDA"/>
    <w:rsid w:val="009A6569"/>
    <w:rsid w:val="009A661D"/>
    <w:rsid w:val="009A7D39"/>
    <w:rsid w:val="009B161E"/>
    <w:rsid w:val="009B19C7"/>
    <w:rsid w:val="009B30E2"/>
    <w:rsid w:val="009B65D4"/>
    <w:rsid w:val="009B7605"/>
    <w:rsid w:val="009C1360"/>
    <w:rsid w:val="009C3C97"/>
    <w:rsid w:val="009C3F13"/>
    <w:rsid w:val="009C5E94"/>
    <w:rsid w:val="009C6C92"/>
    <w:rsid w:val="009C6CD0"/>
    <w:rsid w:val="009D1853"/>
    <w:rsid w:val="009D304F"/>
    <w:rsid w:val="009D3145"/>
    <w:rsid w:val="009D32E2"/>
    <w:rsid w:val="009D3B9E"/>
    <w:rsid w:val="009D40F6"/>
    <w:rsid w:val="009D5878"/>
    <w:rsid w:val="009E0F1F"/>
    <w:rsid w:val="009E116E"/>
    <w:rsid w:val="009E12E7"/>
    <w:rsid w:val="009E1CBB"/>
    <w:rsid w:val="009E22F3"/>
    <w:rsid w:val="009E26D1"/>
    <w:rsid w:val="009E2E66"/>
    <w:rsid w:val="009E35CE"/>
    <w:rsid w:val="009E35EC"/>
    <w:rsid w:val="009E3F90"/>
    <w:rsid w:val="009E414E"/>
    <w:rsid w:val="009E6375"/>
    <w:rsid w:val="009F0CF0"/>
    <w:rsid w:val="009F4670"/>
    <w:rsid w:val="009F60A0"/>
    <w:rsid w:val="009F7EDB"/>
    <w:rsid w:val="00A0100A"/>
    <w:rsid w:val="00A012A1"/>
    <w:rsid w:val="00A02FAB"/>
    <w:rsid w:val="00A048DA"/>
    <w:rsid w:val="00A04E1C"/>
    <w:rsid w:val="00A07478"/>
    <w:rsid w:val="00A101F0"/>
    <w:rsid w:val="00A10A75"/>
    <w:rsid w:val="00A10C9F"/>
    <w:rsid w:val="00A10E8E"/>
    <w:rsid w:val="00A124D6"/>
    <w:rsid w:val="00A12CCC"/>
    <w:rsid w:val="00A12EF4"/>
    <w:rsid w:val="00A130C9"/>
    <w:rsid w:val="00A14D47"/>
    <w:rsid w:val="00A150B8"/>
    <w:rsid w:val="00A15D39"/>
    <w:rsid w:val="00A16242"/>
    <w:rsid w:val="00A16DDB"/>
    <w:rsid w:val="00A17552"/>
    <w:rsid w:val="00A21152"/>
    <w:rsid w:val="00A215C6"/>
    <w:rsid w:val="00A231C2"/>
    <w:rsid w:val="00A237C4"/>
    <w:rsid w:val="00A23867"/>
    <w:rsid w:val="00A248DE"/>
    <w:rsid w:val="00A25FF1"/>
    <w:rsid w:val="00A2608C"/>
    <w:rsid w:val="00A26FFC"/>
    <w:rsid w:val="00A27685"/>
    <w:rsid w:val="00A2770B"/>
    <w:rsid w:val="00A30F6D"/>
    <w:rsid w:val="00A30F85"/>
    <w:rsid w:val="00A30F88"/>
    <w:rsid w:val="00A31670"/>
    <w:rsid w:val="00A318E8"/>
    <w:rsid w:val="00A32727"/>
    <w:rsid w:val="00A32D33"/>
    <w:rsid w:val="00A34760"/>
    <w:rsid w:val="00A34AB3"/>
    <w:rsid w:val="00A34BD8"/>
    <w:rsid w:val="00A357B5"/>
    <w:rsid w:val="00A36567"/>
    <w:rsid w:val="00A4073A"/>
    <w:rsid w:val="00A42937"/>
    <w:rsid w:val="00A42E0B"/>
    <w:rsid w:val="00A43B3B"/>
    <w:rsid w:val="00A43DD3"/>
    <w:rsid w:val="00A44E5C"/>
    <w:rsid w:val="00A4557D"/>
    <w:rsid w:val="00A55487"/>
    <w:rsid w:val="00A55942"/>
    <w:rsid w:val="00A55D34"/>
    <w:rsid w:val="00A568E7"/>
    <w:rsid w:val="00A57982"/>
    <w:rsid w:val="00A605A3"/>
    <w:rsid w:val="00A606A3"/>
    <w:rsid w:val="00A61568"/>
    <w:rsid w:val="00A63B73"/>
    <w:rsid w:val="00A65E69"/>
    <w:rsid w:val="00A660B8"/>
    <w:rsid w:val="00A67E5F"/>
    <w:rsid w:val="00A70F3B"/>
    <w:rsid w:val="00A71CE2"/>
    <w:rsid w:val="00A73C88"/>
    <w:rsid w:val="00A7507A"/>
    <w:rsid w:val="00A750D3"/>
    <w:rsid w:val="00A751A6"/>
    <w:rsid w:val="00A76CD5"/>
    <w:rsid w:val="00A7758E"/>
    <w:rsid w:val="00A77963"/>
    <w:rsid w:val="00A7797F"/>
    <w:rsid w:val="00A81BF4"/>
    <w:rsid w:val="00A821EF"/>
    <w:rsid w:val="00A8255E"/>
    <w:rsid w:val="00A84FC2"/>
    <w:rsid w:val="00A85507"/>
    <w:rsid w:val="00A86BA9"/>
    <w:rsid w:val="00A86EBB"/>
    <w:rsid w:val="00A87FDD"/>
    <w:rsid w:val="00A90559"/>
    <w:rsid w:val="00A94384"/>
    <w:rsid w:val="00A94DAC"/>
    <w:rsid w:val="00A964C8"/>
    <w:rsid w:val="00AA0E43"/>
    <w:rsid w:val="00AA2653"/>
    <w:rsid w:val="00AA4FB2"/>
    <w:rsid w:val="00AA5185"/>
    <w:rsid w:val="00AB0977"/>
    <w:rsid w:val="00AB0D8D"/>
    <w:rsid w:val="00AB0EB4"/>
    <w:rsid w:val="00AB1AC2"/>
    <w:rsid w:val="00AB22CC"/>
    <w:rsid w:val="00AB3187"/>
    <w:rsid w:val="00AB4B79"/>
    <w:rsid w:val="00AB6925"/>
    <w:rsid w:val="00AC03B5"/>
    <w:rsid w:val="00AC1B71"/>
    <w:rsid w:val="00AC3581"/>
    <w:rsid w:val="00AC3AE5"/>
    <w:rsid w:val="00AC3DCF"/>
    <w:rsid w:val="00AC45B4"/>
    <w:rsid w:val="00AC66A6"/>
    <w:rsid w:val="00AD15DD"/>
    <w:rsid w:val="00AD1F5E"/>
    <w:rsid w:val="00AD32F1"/>
    <w:rsid w:val="00AD4501"/>
    <w:rsid w:val="00AD67E2"/>
    <w:rsid w:val="00AD6F1E"/>
    <w:rsid w:val="00AD7333"/>
    <w:rsid w:val="00AE0241"/>
    <w:rsid w:val="00AE05FE"/>
    <w:rsid w:val="00AE0CAA"/>
    <w:rsid w:val="00AE12F5"/>
    <w:rsid w:val="00AE1789"/>
    <w:rsid w:val="00AE19A1"/>
    <w:rsid w:val="00AE27C6"/>
    <w:rsid w:val="00AE28D3"/>
    <w:rsid w:val="00AE648B"/>
    <w:rsid w:val="00AE68C3"/>
    <w:rsid w:val="00AE7D73"/>
    <w:rsid w:val="00AF0D89"/>
    <w:rsid w:val="00AF3607"/>
    <w:rsid w:val="00AF6217"/>
    <w:rsid w:val="00B000B2"/>
    <w:rsid w:val="00B029F7"/>
    <w:rsid w:val="00B0427F"/>
    <w:rsid w:val="00B0550F"/>
    <w:rsid w:val="00B0722C"/>
    <w:rsid w:val="00B10DE5"/>
    <w:rsid w:val="00B11338"/>
    <w:rsid w:val="00B12114"/>
    <w:rsid w:val="00B12E7F"/>
    <w:rsid w:val="00B144AC"/>
    <w:rsid w:val="00B14F3E"/>
    <w:rsid w:val="00B15CC5"/>
    <w:rsid w:val="00B1789B"/>
    <w:rsid w:val="00B205DF"/>
    <w:rsid w:val="00B215F9"/>
    <w:rsid w:val="00B22123"/>
    <w:rsid w:val="00B2403D"/>
    <w:rsid w:val="00B26D84"/>
    <w:rsid w:val="00B27286"/>
    <w:rsid w:val="00B3003E"/>
    <w:rsid w:val="00B32072"/>
    <w:rsid w:val="00B32253"/>
    <w:rsid w:val="00B32600"/>
    <w:rsid w:val="00B33F65"/>
    <w:rsid w:val="00B3494A"/>
    <w:rsid w:val="00B34D15"/>
    <w:rsid w:val="00B37417"/>
    <w:rsid w:val="00B37D6B"/>
    <w:rsid w:val="00B406AF"/>
    <w:rsid w:val="00B409EE"/>
    <w:rsid w:val="00B4321A"/>
    <w:rsid w:val="00B43308"/>
    <w:rsid w:val="00B43384"/>
    <w:rsid w:val="00B437A8"/>
    <w:rsid w:val="00B43B94"/>
    <w:rsid w:val="00B43FD0"/>
    <w:rsid w:val="00B44631"/>
    <w:rsid w:val="00B447ED"/>
    <w:rsid w:val="00B4491E"/>
    <w:rsid w:val="00B45853"/>
    <w:rsid w:val="00B5101A"/>
    <w:rsid w:val="00B528FE"/>
    <w:rsid w:val="00B52AD8"/>
    <w:rsid w:val="00B53E0A"/>
    <w:rsid w:val="00B5413A"/>
    <w:rsid w:val="00B54A22"/>
    <w:rsid w:val="00B577D8"/>
    <w:rsid w:val="00B57C17"/>
    <w:rsid w:val="00B57CCB"/>
    <w:rsid w:val="00B6136C"/>
    <w:rsid w:val="00B61745"/>
    <w:rsid w:val="00B621F9"/>
    <w:rsid w:val="00B6233E"/>
    <w:rsid w:val="00B62633"/>
    <w:rsid w:val="00B65257"/>
    <w:rsid w:val="00B65B32"/>
    <w:rsid w:val="00B6772D"/>
    <w:rsid w:val="00B71BF1"/>
    <w:rsid w:val="00B73025"/>
    <w:rsid w:val="00B74E11"/>
    <w:rsid w:val="00B7534F"/>
    <w:rsid w:val="00B7568E"/>
    <w:rsid w:val="00B7659F"/>
    <w:rsid w:val="00B76905"/>
    <w:rsid w:val="00B769BB"/>
    <w:rsid w:val="00B77AA3"/>
    <w:rsid w:val="00B77EEB"/>
    <w:rsid w:val="00B809AB"/>
    <w:rsid w:val="00B8134B"/>
    <w:rsid w:val="00B81B20"/>
    <w:rsid w:val="00B836F4"/>
    <w:rsid w:val="00B83D67"/>
    <w:rsid w:val="00B84229"/>
    <w:rsid w:val="00B866C2"/>
    <w:rsid w:val="00B866FE"/>
    <w:rsid w:val="00B8697F"/>
    <w:rsid w:val="00B876B0"/>
    <w:rsid w:val="00B87E66"/>
    <w:rsid w:val="00B90257"/>
    <w:rsid w:val="00B91517"/>
    <w:rsid w:val="00B924FD"/>
    <w:rsid w:val="00B92A68"/>
    <w:rsid w:val="00B93BB4"/>
    <w:rsid w:val="00B94914"/>
    <w:rsid w:val="00B95646"/>
    <w:rsid w:val="00B96326"/>
    <w:rsid w:val="00B97646"/>
    <w:rsid w:val="00BA0289"/>
    <w:rsid w:val="00BA09CC"/>
    <w:rsid w:val="00BA1AE2"/>
    <w:rsid w:val="00BA33E3"/>
    <w:rsid w:val="00BA5049"/>
    <w:rsid w:val="00BA55DC"/>
    <w:rsid w:val="00BA68ED"/>
    <w:rsid w:val="00BA6986"/>
    <w:rsid w:val="00BA6A90"/>
    <w:rsid w:val="00BA6E73"/>
    <w:rsid w:val="00BA7E94"/>
    <w:rsid w:val="00BB05A3"/>
    <w:rsid w:val="00BB0E25"/>
    <w:rsid w:val="00BB326F"/>
    <w:rsid w:val="00BB3E24"/>
    <w:rsid w:val="00BB3EB0"/>
    <w:rsid w:val="00BB4DBB"/>
    <w:rsid w:val="00BB50F8"/>
    <w:rsid w:val="00BB6316"/>
    <w:rsid w:val="00BB6492"/>
    <w:rsid w:val="00BB656E"/>
    <w:rsid w:val="00BB751E"/>
    <w:rsid w:val="00BC05CE"/>
    <w:rsid w:val="00BC0887"/>
    <w:rsid w:val="00BC18AE"/>
    <w:rsid w:val="00BC195E"/>
    <w:rsid w:val="00BC33D7"/>
    <w:rsid w:val="00BC34ED"/>
    <w:rsid w:val="00BC3A1D"/>
    <w:rsid w:val="00BC3B92"/>
    <w:rsid w:val="00BC46FA"/>
    <w:rsid w:val="00BC6963"/>
    <w:rsid w:val="00BC6E62"/>
    <w:rsid w:val="00BC74FA"/>
    <w:rsid w:val="00BC7A9D"/>
    <w:rsid w:val="00BD1A8E"/>
    <w:rsid w:val="00BD2FF8"/>
    <w:rsid w:val="00BD4F79"/>
    <w:rsid w:val="00BE00D6"/>
    <w:rsid w:val="00BE1962"/>
    <w:rsid w:val="00BE1F60"/>
    <w:rsid w:val="00BE2D54"/>
    <w:rsid w:val="00BE3A89"/>
    <w:rsid w:val="00BE431F"/>
    <w:rsid w:val="00BE5886"/>
    <w:rsid w:val="00BE6DAC"/>
    <w:rsid w:val="00BF0852"/>
    <w:rsid w:val="00BF246D"/>
    <w:rsid w:val="00BF6F50"/>
    <w:rsid w:val="00C0020F"/>
    <w:rsid w:val="00C0048D"/>
    <w:rsid w:val="00C0118B"/>
    <w:rsid w:val="00C01BD8"/>
    <w:rsid w:val="00C02FC0"/>
    <w:rsid w:val="00C03391"/>
    <w:rsid w:val="00C03609"/>
    <w:rsid w:val="00C03AAD"/>
    <w:rsid w:val="00C04794"/>
    <w:rsid w:val="00C050F7"/>
    <w:rsid w:val="00C053F1"/>
    <w:rsid w:val="00C06536"/>
    <w:rsid w:val="00C079EF"/>
    <w:rsid w:val="00C1144B"/>
    <w:rsid w:val="00C13768"/>
    <w:rsid w:val="00C153A8"/>
    <w:rsid w:val="00C15670"/>
    <w:rsid w:val="00C1591D"/>
    <w:rsid w:val="00C22108"/>
    <w:rsid w:val="00C22F76"/>
    <w:rsid w:val="00C23580"/>
    <w:rsid w:val="00C2360E"/>
    <w:rsid w:val="00C23704"/>
    <w:rsid w:val="00C23B66"/>
    <w:rsid w:val="00C268E6"/>
    <w:rsid w:val="00C315DE"/>
    <w:rsid w:val="00C31869"/>
    <w:rsid w:val="00C31954"/>
    <w:rsid w:val="00C3561A"/>
    <w:rsid w:val="00C36F7F"/>
    <w:rsid w:val="00C4046A"/>
    <w:rsid w:val="00C40AB7"/>
    <w:rsid w:val="00C437D2"/>
    <w:rsid w:val="00C44181"/>
    <w:rsid w:val="00C44AA8"/>
    <w:rsid w:val="00C46B10"/>
    <w:rsid w:val="00C47B63"/>
    <w:rsid w:val="00C500D9"/>
    <w:rsid w:val="00C501EE"/>
    <w:rsid w:val="00C50718"/>
    <w:rsid w:val="00C5099A"/>
    <w:rsid w:val="00C518D5"/>
    <w:rsid w:val="00C52680"/>
    <w:rsid w:val="00C5374A"/>
    <w:rsid w:val="00C538C6"/>
    <w:rsid w:val="00C55FC3"/>
    <w:rsid w:val="00C6007F"/>
    <w:rsid w:val="00C616A8"/>
    <w:rsid w:val="00C61EB1"/>
    <w:rsid w:val="00C62A5F"/>
    <w:rsid w:val="00C63318"/>
    <w:rsid w:val="00C641B2"/>
    <w:rsid w:val="00C65990"/>
    <w:rsid w:val="00C66C21"/>
    <w:rsid w:val="00C70068"/>
    <w:rsid w:val="00C71C68"/>
    <w:rsid w:val="00C74749"/>
    <w:rsid w:val="00C75BCC"/>
    <w:rsid w:val="00C75FE2"/>
    <w:rsid w:val="00C76D2D"/>
    <w:rsid w:val="00C7774D"/>
    <w:rsid w:val="00C77A06"/>
    <w:rsid w:val="00C8152D"/>
    <w:rsid w:val="00C81C1C"/>
    <w:rsid w:val="00C83846"/>
    <w:rsid w:val="00C83D5B"/>
    <w:rsid w:val="00C84CA9"/>
    <w:rsid w:val="00C8537D"/>
    <w:rsid w:val="00C85408"/>
    <w:rsid w:val="00C859CE"/>
    <w:rsid w:val="00C87488"/>
    <w:rsid w:val="00C87900"/>
    <w:rsid w:val="00C8794C"/>
    <w:rsid w:val="00C90161"/>
    <w:rsid w:val="00C90698"/>
    <w:rsid w:val="00C927FC"/>
    <w:rsid w:val="00C93260"/>
    <w:rsid w:val="00C978BF"/>
    <w:rsid w:val="00C97E5B"/>
    <w:rsid w:val="00CA0187"/>
    <w:rsid w:val="00CA01FA"/>
    <w:rsid w:val="00CA08EA"/>
    <w:rsid w:val="00CA0A78"/>
    <w:rsid w:val="00CA1393"/>
    <w:rsid w:val="00CA2751"/>
    <w:rsid w:val="00CA2A03"/>
    <w:rsid w:val="00CA309E"/>
    <w:rsid w:val="00CA4FE7"/>
    <w:rsid w:val="00CA5272"/>
    <w:rsid w:val="00CA5F33"/>
    <w:rsid w:val="00CA6494"/>
    <w:rsid w:val="00CA7E1F"/>
    <w:rsid w:val="00CA7F4A"/>
    <w:rsid w:val="00CB0A55"/>
    <w:rsid w:val="00CB1294"/>
    <w:rsid w:val="00CB189E"/>
    <w:rsid w:val="00CB36F9"/>
    <w:rsid w:val="00CB3850"/>
    <w:rsid w:val="00CB3A87"/>
    <w:rsid w:val="00CB3FF4"/>
    <w:rsid w:val="00CB53E4"/>
    <w:rsid w:val="00CB63AB"/>
    <w:rsid w:val="00CB68C1"/>
    <w:rsid w:val="00CB6A72"/>
    <w:rsid w:val="00CB7636"/>
    <w:rsid w:val="00CB7F80"/>
    <w:rsid w:val="00CB7FFD"/>
    <w:rsid w:val="00CC0701"/>
    <w:rsid w:val="00CC1ADC"/>
    <w:rsid w:val="00CC2168"/>
    <w:rsid w:val="00CC286A"/>
    <w:rsid w:val="00CC4F97"/>
    <w:rsid w:val="00CC581D"/>
    <w:rsid w:val="00CC5CAD"/>
    <w:rsid w:val="00CC6C85"/>
    <w:rsid w:val="00CD181E"/>
    <w:rsid w:val="00CD293D"/>
    <w:rsid w:val="00CD368F"/>
    <w:rsid w:val="00CD3A8C"/>
    <w:rsid w:val="00CD4A66"/>
    <w:rsid w:val="00CD4E7C"/>
    <w:rsid w:val="00CD54A7"/>
    <w:rsid w:val="00CD640D"/>
    <w:rsid w:val="00CD6509"/>
    <w:rsid w:val="00CD7B9F"/>
    <w:rsid w:val="00CE00CC"/>
    <w:rsid w:val="00CE0256"/>
    <w:rsid w:val="00CE1E16"/>
    <w:rsid w:val="00CE292B"/>
    <w:rsid w:val="00CE3D4D"/>
    <w:rsid w:val="00CE5E15"/>
    <w:rsid w:val="00CE72F5"/>
    <w:rsid w:val="00CE7A07"/>
    <w:rsid w:val="00CF05A8"/>
    <w:rsid w:val="00CF063F"/>
    <w:rsid w:val="00CF0C8D"/>
    <w:rsid w:val="00CF2AEA"/>
    <w:rsid w:val="00CF2AF3"/>
    <w:rsid w:val="00CF37E8"/>
    <w:rsid w:val="00CF4A0D"/>
    <w:rsid w:val="00CF5475"/>
    <w:rsid w:val="00D01B27"/>
    <w:rsid w:val="00D02BE8"/>
    <w:rsid w:val="00D0398B"/>
    <w:rsid w:val="00D0429D"/>
    <w:rsid w:val="00D0639A"/>
    <w:rsid w:val="00D066C5"/>
    <w:rsid w:val="00D068CF"/>
    <w:rsid w:val="00D07485"/>
    <w:rsid w:val="00D078AD"/>
    <w:rsid w:val="00D1029F"/>
    <w:rsid w:val="00D11182"/>
    <w:rsid w:val="00D11ADE"/>
    <w:rsid w:val="00D11B24"/>
    <w:rsid w:val="00D14075"/>
    <w:rsid w:val="00D165D0"/>
    <w:rsid w:val="00D16FBC"/>
    <w:rsid w:val="00D20F93"/>
    <w:rsid w:val="00D2226E"/>
    <w:rsid w:val="00D23745"/>
    <w:rsid w:val="00D24ED6"/>
    <w:rsid w:val="00D25076"/>
    <w:rsid w:val="00D25613"/>
    <w:rsid w:val="00D26064"/>
    <w:rsid w:val="00D27162"/>
    <w:rsid w:val="00D2728A"/>
    <w:rsid w:val="00D32EEB"/>
    <w:rsid w:val="00D33191"/>
    <w:rsid w:val="00D3415C"/>
    <w:rsid w:val="00D357B7"/>
    <w:rsid w:val="00D36F08"/>
    <w:rsid w:val="00D36F9B"/>
    <w:rsid w:val="00D37928"/>
    <w:rsid w:val="00D40614"/>
    <w:rsid w:val="00D4089E"/>
    <w:rsid w:val="00D42218"/>
    <w:rsid w:val="00D449F9"/>
    <w:rsid w:val="00D450AF"/>
    <w:rsid w:val="00D476F2"/>
    <w:rsid w:val="00D47B13"/>
    <w:rsid w:val="00D501CE"/>
    <w:rsid w:val="00D51288"/>
    <w:rsid w:val="00D52E09"/>
    <w:rsid w:val="00D533B1"/>
    <w:rsid w:val="00D5474F"/>
    <w:rsid w:val="00D5534B"/>
    <w:rsid w:val="00D55AA8"/>
    <w:rsid w:val="00D571FC"/>
    <w:rsid w:val="00D60E80"/>
    <w:rsid w:val="00D6174E"/>
    <w:rsid w:val="00D6202C"/>
    <w:rsid w:val="00D6345E"/>
    <w:rsid w:val="00D644FB"/>
    <w:rsid w:val="00D6524F"/>
    <w:rsid w:val="00D65997"/>
    <w:rsid w:val="00D65C3B"/>
    <w:rsid w:val="00D679DD"/>
    <w:rsid w:val="00D67EE3"/>
    <w:rsid w:val="00D711CA"/>
    <w:rsid w:val="00D72B36"/>
    <w:rsid w:val="00D73A77"/>
    <w:rsid w:val="00D7482E"/>
    <w:rsid w:val="00D759D3"/>
    <w:rsid w:val="00D77E66"/>
    <w:rsid w:val="00D801EB"/>
    <w:rsid w:val="00D80901"/>
    <w:rsid w:val="00D820E1"/>
    <w:rsid w:val="00D85316"/>
    <w:rsid w:val="00D87626"/>
    <w:rsid w:val="00D87B5D"/>
    <w:rsid w:val="00D90111"/>
    <w:rsid w:val="00D91356"/>
    <w:rsid w:val="00D91CEE"/>
    <w:rsid w:val="00D93980"/>
    <w:rsid w:val="00D94376"/>
    <w:rsid w:val="00D96BF0"/>
    <w:rsid w:val="00D97536"/>
    <w:rsid w:val="00D97CB3"/>
    <w:rsid w:val="00DA0C57"/>
    <w:rsid w:val="00DA1114"/>
    <w:rsid w:val="00DA15A9"/>
    <w:rsid w:val="00DA18DB"/>
    <w:rsid w:val="00DA19F4"/>
    <w:rsid w:val="00DA1CB0"/>
    <w:rsid w:val="00DA3593"/>
    <w:rsid w:val="00DA4301"/>
    <w:rsid w:val="00DA4895"/>
    <w:rsid w:val="00DA55AF"/>
    <w:rsid w:val="00DA7B18"/>
    <w:rsid w:val="00DB04C7"/>
    <w:rsid w:val="00DB06AA"/>
    <w:rsid w:val="00DB078F"/>
    <w:rsid w:val="00DB0A84"/>
    <w:rsid w:val="00DB15DE"/>
    <w:rsid w:val="00DB2629"/>
    <w:rsid w:val="00DB2C99"/>
    <w:rsid w:val="00DB3609"/>
    <w:rsid w:val="00DB3F13"/>
    <w:rsid w:val="00DB469F"/>
    <w:rsid w:val="00DB4D33"/>
    <w:rsid w:val="00DB539C"/>
    <w:rsid w:val="00DB69F5"/>
    <w:rsid w:val="00DB6D1E"/>
    <w:rsid w:val="00DB7191"/>
    <w:rsid w:val="00DB71A8"/>
    <w:rsid w:val="00DC0FB3"/>
    <w:rsid w:val="00DC1838"/>
    <w:rsid w:val="00DC240B"/>
    <w:rsid w:val="00DC25BE"/>
    <w:rsid w:val="00DC331E"/>
    <w:rsid w:val="00DC387B"/>
    <w:rsid w:val="00DC3A5D"/>
    <w:rsid w:val="00DC3F21"/>
    <w:rsid w:val="00DC4559"/>
    <w:rsid w:val="00DC45BF"/>
    <w:rsid w:val="00DC4E43"/>
    <w:rsid w:val="00DC5856"/>
    <w:rsid w:val="00DD1563"/>
    <w:rsid w:val="00DD1581"/>
    <w:rsid w:val="00DD1668"/>
    <w:rsid w:val="00DD1AA0"/>
    <w:rsid w:val="00DD1D2B"/>
    <w:rsid w:val="00DD22CA"/>
    <w:rsid w:val="00DD458C"/>
    <w:rsid w:val="00DD6F97"/>
    <w:rsid w:val="00DD72E0"/>
    <w:rsid w:val="00DD7ADA"/>
    <w:rsid w:val="00DE1398"/>
    <w:rsid w:val="00DE2B68"/>
    <w:rsid w:val="00DE41A9"/>
    <w:rsid w:val="00DE5B64"/>
    <w:rsid w:val="00DE6760"/>
    <w:rsid w:val="00DE6DB8"/>
    <w:rsid w:val="00DE7047"/>
    <w:rsid w:val="00DF0290"/>
    <w:rsid w:val="00DF0A6A"/>
    <w:rsid w:val="00DF13A3"/>
    <w:rsid w:val="00DF2A5F"/>
    <w:rsid w:val="00DF401E"/>
    <w:rsid w:val="00DF4823"/>
    <w:rsid w:val="00DF4E7D"/>
    <w:rsid w:val="00DF53AF"/>
    <w:rsid w:val="00DF6CC0"/>
    <w:rsid w:val="00DF7514"/>
    <w:rsid w:val="00DF76D7"/>
    <w:rsid w:val="00E0213E"/>
    <w:rsid w:val="00E047AF"/>
    <w:rsid w:val="00E06BAB"/>
    <w:rsid w:val="00E06CC6"/>
    <w:rsid w:val="00E07043"/>
    <w:rsid w:val="00E07E64"/>
    <w:rsid w:val="00E1009C"/>
    <w:rsid w:val="00E11E8F"/>
    <w:rsid w:val="00E12123"/>
    <w:rsid w:val="00E13384"/>
    <w:rsid w:val="00E14080"/>
    <w:rsid w:val="00E15315"/>
    <w:rsid w:val="00E15C2A"/>
    <w:rsid w:val="00E1676C"/>
    <w:rsid w:val="00E1783B"/>
    <w:rsid w:val="00E20E05"/>
    <w:rsid w:val="00E22010"/>
    <w:rsid w:val="00E22351"/>
    <w:rsid w:val="00E22593"/>
    <w:rsid w:val="00E24B4C"/>
    <w:rsid w:val="00E24CBE"/>
    <w:rsid w:val="00E2520A"/>
    <w:rsid w:val="00E25978"/>
    <w:rsid w:val="00E27BD9"/>
    <w:rsid w:val="00E305E4"/>
    <w:rsid w:val="00E313A8"/>
    <w:rsid w:val="00E324E7"/>
    <w:rsid w:val="00E32689"/>
    <w:rsid w:val="00E32AE3"/>
    <w:rsid w:val="00E337F7"/>
    <w:rsid w:val="00E342C4"/>
    <w:rsid w:val="00E35A86"/>
    <w:rsid w:val="00E36688"/>
    <w:rsid w:val="00E37A5F"/>
    <w:rsid w:val="00E40ACB"/>
    <w:rsid w:val="00E41109"/>
    <w:rsid w:val="00E4384A"/>
    <w:rsid w:val="00E4399C"/>
    <w:rsid w:val="00E4770A"/>
    <w:rsid w:val="00E51131"/>
    <w:rsid w:val="00E51868"/>
    <w:rsid w:val="00E52995"/>
    <w:rsid w:val="00E53DD8"/>
    <w:rsid w:val="00E53F32"/>
    <w:rsid w:val="00E55776"/>
    <w:rsid w:val="00E579FF"/>
    <w:rsid w:val="00E60814"/>
    <w:rsid w:val="00E60B9D"/>
    <w:rsid w:val="00E6157E"/>
    <w:rsid w:val="00E62CAD"/>
    <w:rsid w:val="00E630A5"/>
    <w:rsid w:val="00E63A78"/>
    <w:rsid w:val="00E6413A"/>
    <w:rsid w:val="00E65DA4"/>
    <w:rsid w:val="00E666B4"/>
    <w:rsid w:val="00E66D52"/>
    <w:rsid w:val="00E70333"/>
    <w:rsid w:val="00E70BDA"/>
    <w:rsid w:val="00E70C9C"/>
    <w:rsid w:val="00E711CA"/>
    <w:rsid w:val="00E712C0"/>
    <w:rsid w:val="00E713C5"/>
    <w:rsid w:val="00E725A3"/>
    <w:rsid w:val="00E734DE"/>
    <w:rsid w:val="00E7350B"/>
    <w:rsid w:val="00E747B5"/>
    <w:rsid w:val="00E747CC"/>
    <w:rsid w:val="00E7517F"/>
    <w:rsid w:val="00E75245"/>
    <w:rsid w:val="00E75375"/>
    <w:rsid w:val="00E7549B"/>
    <w:rsid w:val="00E75D21"/>
    <w:rsid w:val="00E766D7"/>
    <w:rsid w:val="00E774B2"/>
    <w:rsid w:val="00E77E03"/>
    <w:rsid w:val="00E77FA0"/>
    <w:rsid w:val="00E80260"/>
    <w:rsid w:val="00E81573"/>
    <w:rsid w:val="00E81DD5"/>
    <w:rsid w:val="00E82503"/>
    <w:rsid w:val="00E85517"/>
    <w:rsid w:val="00E85999"/>
    <w:rsid w:val="00E870EB"/>
    <w:rsid w:val="00E90104"/>
    <w:rsid w:val="00E9204A"/>
    <w:rsid w:val="00E92E09"/>
    <w:rsid w:val="00E93A15"/>
    <w:rsid w:val="00E9436E"/>
    <w:rsid w:val="00E9536D"/>
    <w:rsid w:val="00E97251"/>
    <w:rsid w:val="00E977B3"/>
    <w:rsid w:val="00EA05DF"/>
    <w:rsid w:val="00EA06EB"/>
    <w:rsid w:val="00EA0781"/>
    <w:rsid w:val="00EA22B7"/>
    <w:rsid w:val="00EA2D2C"/>
    <w:rsid w:val="00EA5317"/>
    <w:rsid w:val="00EA5CA4"/>
    <w:rsid w:val="00EA79CA"/>
    <w:rsid w:val="00EB048C"/>
    <w:rsid w:val="00EB3626"/>
    <w:rsid w:val="00EB7DDC"/>
    <w:rsid w:val="00EC09B7"/>
    <w:rsid w:val="00EC483A"/>
    <w:rsid w:val="00EC48FB"/>
    <w:rsid w:val="00EC4A06"/>
    <w:rsid w:val="00EC4F6E"/>
    <w:rsid w:val="00EC558C"/>
    <w:rsid w:val="00EC625D"/>
    <w:rsid w:val="00EC72F4"/>
    <w:rsid w:val="00EC73A8"/>
    <w:rsid w:val="00EC75C7"/>
    <w:rsid w:val="00EC780E"/>
    <w:rsid w:val="00EC7D66"/>
    <w:rsid w:val="00ED066C"/>
    <w:rsid w:val="00ED1973"/>
    <w:rsid w:val="00ED23E8"/>
    <w:rsid w:val="00ED269C"/>
    <w:rsid w:val="00ED2A69"/>
    <w:rsid w:val="00ED4037"/>
    <w:rsid w:val="00ED4641"/>
    <w:rsid w:val="00ED5655"/>
    <w:rsid w:val="00ED589E"/>
    <w:rsid w:val="00ED71A0"/>
    <w:rsid w:val="00ED7FD7"/>
    <w:rsid w:val="00EE1B50"/>
    <w:rsid w:val="00EE245A"/>
    <w:rsid w:val="00EE41CE"/>
    <w:rsid w:val="00EE4D51"/>
    <w:rsid w:val="00EE515F"/>
    <w:rsid w:val="00EE5430"/>
    <w:rsid w:val="00EE58E0"/>
    <w:rsid w:val="00EE621F"/>
    <w:rsid w:val="00EE6C69"/>
    <w:rsid w:val="00EF01CE"/>
    <w:rsid w:val="00EF0779"/>
    <w:rsid w:val="00EF07E6"/>
    <w:rsid w:val="00EF15C0"/>
    <w:rsid w:val="00EF1792"/>
    <w:rsid w:val="00EF2EB9"/>
    <w:rsid w:val="00EF34EB"/>
    <w:rsid w:val="00EF396D"/>
    <w:rsid w:val="00EF3D2B"/>
    <w:rsid w:val="00EF7693"/>
    <w:rsid w:val="00F001FA"/>
    <w:rsid w:val="00F02222"/>
    <w:rsid w:val="00F02EC1"/>
    <w:rsid w:val="00F04389"/>
    <w:rsid w:val="00F06785"/>
    <w:rsid w:val="00F06AE9"/>
    <w:rsid w:val="00F07392"/>
    <w:rsid w:val="00F07F51"/>
    <w:rsid w:val="00F109B9"/>
    <w:rsid w:val="00F10B21"/>
    <w:rsid w:val="00F13D0B"/>
    <w:rsid w:val="00F13FF7"/>
    <w:rsid w:val="00F1577B"/>
    <w:rsid w:val="00F1678B"/>
    <w:rsid w:val="00F171FF"/>
    <w:rsid w:val="00F17B3F"/>
    <w:rsid w:val="00F21250"/>
    <w:rsid w:val="00F22D17"/>
    <w:rsid w:val="00F22F9E"/>
    <w:rsid w:val="00F24034"/>
    <w:rsid w:val="00F25674"/>
    <w:rsid w:val="00F3082F"/>
    <w:rsid w:val="00F32BE2"/>
    <w:rsid w:val="00F32F78"/>
    <w:rsid w:val="00F36FA3"/>
    <w:rsid w:val="00F377AA"/>
    <w:rsid w:val="00F40A96"/>
    <w:rsid w:val="00F4137D"/>
    <w:rsid w:val="00F415FD"/>
    <w:rsid w:val="00F42DDD"/>
    <w:rsid w:val="00F432BF"/>
    <w:rsid w:val="00F4361D"/>
    <w:rsid w:val="00F43E54"/>
    <w:rsid w:val="00F441F8"/>
    <w:rsid w:val="00F44408"/>
    <w:rsid w:val="00F4583D"/>
    <w:rsid w:val="00F466C2"/>
    <w:rsid w:val="00F46EC6"/>
    <w:rsid w:val="00F50659"/>
    <w:rsid w:val="00F50F3C"/>
    <w:rsid w:val="00F5118F"/>
    <w:rsid w:val="00F51387"/>
    <w:rsid w:val="00F51DE4"/>
    <w:rsid w:val="00F53040"/>
    <w:rsid w:val="00F56241"/>
    <w:rsid w:val="00F5653B"/>
    <w:rsid w:val="00F56762"/>
    <w:rsid w:val="00F6069D"/>
    <w:rsid w:val="00F6140C"/>
    <w:rsid w:val="00F6164E"/>
    <w:rsid w:val="00F61D3E"/>
    <w:rsid w:val="00F631AE"/>
    <w:rsid w:val="00F646C1"/>
    <w:rsid w:val="00F65E50"/>
    <w:rsid w:val="00F6690C"/>
    <w:rsid w:val="00F703B9"/>
    <w:rsid w:val="00F710A6"/>
    <w:rsid w:val="00F72461"/>
    <w:rsid w:val="00F72DC0"/>
    <w:rsid w:val="00F73E48"/>
    <w:rsid w:val="00F772F7"/>
    <w:rsid w:val="00F8055B"/>
    <w:rsid w:val="00F80918"/>
    <w:rsid w:val="00F81B15"/>
    <w:rsid w:val="00F82A56"/>
    <w:rsid w:val="00F8335C"/>
    <w:rsid w:val="00F83B82"/>
    <w:rsid w:val="00F84850"/>
    <w:rsid w:val="00F84915"/>
    <w:rsid w:val="00F86278"/>
    <w:rsid w:val="00F87D6D"/>
    <w:rsid w:val="00F90150"/>
    <w:rsid w:val="00F9085C"/>
    <w:rsid w:val="00F91147"/>
    <w:rsid w:val="00F915DF"/>
    <w:rsid w:val="00F94AAE"/>
    <w:rsid w:val="00F95D74"/>
    <w:rsid w:val="00F96BB6"/>
    <w:rsid w:val="00FA178B"/>
    <w:rsid w:val="00FA2529"/>
    <w:rsid w:val="00FA2538"/>
    <w:rsid w:val="00FA33FE"/>
    <w:rsid w:val="00FA3803"/>
    <w:rsid w:val="00FA42E5"/>
    <w:rsid w:val="00FA52EC"/>
    <w:rsid w:val="00FA6B15"/>
    <w:rsid w:val="00FA6B77"/>
    <w:rsid w:val="00FA6F25"/>
    <w:rsid w:val="00FA7EE8"/>
    <w:rsid w:val="00FB0BB5"/>
    <w:rsid w:val="00FB0BC2"/>
    <w:rsid w:val="00FB0C4C"/>
    <w:rsid w:val="00FB2556"/>
    <w:rsid w:val="00FB2651"/>
    <w:rsid w:val="00FB5118"/>
    <w:rsid w:val="00FB7E05"/>
    <w:rsid w:val="00FC0804"/>
    <w:rsid w:val="00FC10A4"/>
    <w:rsid w:val="00FC18C9"/>
    <w:rsid w:val="00FC22FF"/>
    <w:rsid w:val="00FC267F"/>
    <w:rsid w:val="00FC6966"/>
    <w:rsid w:val="00FC6E5E"/>
    <w:rsid w:val="00FD1CDC"/>
    <w:rsid w:val="00FD1F0E"/>
    <w:rsid w:val="00FD55BE"/>
    <w:rsid w:val="00FD7CF7"/>
    <w:rsid w:val="00FE113F"/>
    <w:rsid w:val="00FE263A"/>
    <w:rsid w:val="00FE2761"/>
    <w:rsid w:val="00FE56AA"/>
    <w:rsid w:val="00FF26B5"/>
    <w:rsid w:val="00FF2F31"/>
    <w:rsid w:val="00FF322F"/>
    <w:rsid w:val="00FF4499"/>
    <w:rsid w:val="00FF4F5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8A607E55-882D-43EB-BB6A-DDB5B47A5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270E77"/>
    <w:rPr>
      <w:color w:val="605E5C"/>
      <w:shd w:val="clear" w:color="auto" w:fill="E1DFDD"/>
    </w:r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paragraph" w:styleId="Abbildungsverzeichnis">
    <w:name w:val="table of figures"/>
    <w:basedOn w:val="Standard"/>
    <w:next w:val="Standard"/>
    <w:uiPriority w:val="99"/>
    <w:unhideWhenUsed/>
    <w:rsid w:val="00254053"/>
    <w:pPr>
      <w:spacing w:after="0"/>
    </w:pPr>
  </w:style>
  <w:style w:type="paragraph" w:styleId="Literaturverzeichnis">
    <w:name w:val="Bibliography"/>
    <w:basedOn w:val="Standard"/>
    <w:next w:val="Standard"/>
    <w:uiPriority w:val="37"/>
    <w:unhideWhenUsed/>
    <w:rsid w:val="00E20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3.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footer" Target="footer2.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hyperlink" Target="https://de.m.wikipedia.org/wiki/Datei:ChatGPT_logo.svg"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eader" Target="header4.xml"/><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7632</Words>
  <Characters>48085</Characters>
  <Application>Microsoft Office Word</Application>
  <DocSecurity>0</DocSecurity>
  <Lines>400</Lines>
  <Paragraphs>111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55606</CharactersWithSpaces>
  <SharedDoc>false</SharedDoc>
  <HLinks>
    <vt:vector size="384" baseType="variant">
      <vt:variant>
        <vt:i4>5374048</vt:i4>
      </vt:variant>
      <vt:variant>
        <vt:i4>396</vt:i4>
      </vt:variant>
      <vt:variant>
        <vt:i4>0</vt:i4>
      </vt:variant>
      <vt:variant>
        <vt:i4>5</vt:i4>
      </vt:variant>
      <vt:variant>
        <vt:lpwstr>https://de.m.wikipedia.org/wiki/Datei:ChatGPT_logo.svg</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Nicolas Taylor</cp:lastModifiedBy>
  <cp:revision>2</cp:revision>
  <cp:lastPrinted>2023-10-19T22:18:00Z</cp:lastPrinted>
  <dcterms:created xsi:type="dcterms:W3CDTF">2023-10-22T22:42:00Z</dcterms:created>
  <dcterms:modified xsi:type="dcterms:W3CDTF">2023-10-22T22:42:00Z</dcterms:modified>
</cp:coreProperties>
</file>